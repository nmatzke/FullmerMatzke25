
<file path=[Content_Types].xml><?xml version="1.0" encoding="utf-8"?>
<Types xmlns="http://schemas.openxmlformats.org/package/2006/content-types">
  <Default Extension="emf" ContentType="image/x-emf"/>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6" Type="http://schemas.microsoft.com/office/2020/02/relationships/classificationlabels" Target="docMetadata/LabelInfo.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6085497" w14:textId="77777777" w:rsidR="00A13BAB" w:rsidRDefault="00A13BAB"/>
    <w:p w14:paraId="76085498" w14:textId="77777777" w:rsidR="00A13BAB" w:rsidRDefault="00B43CC2">
      <w:r>
        <w:rPr>
          <w:b/>
        </w:rPr>
        <w:t>Title:</w:t>
      </w:r>
      <w:r>
        <w:t xml:space="preserve"> Adding 3Di characters to amino acid datasets can improve resolution, but the effect is weaker in shorter and alpha-helical proteins such as histones</w:t>
      </w:r>
    </w:p>
    <w:p w14:paraId="76085499" w14:textId="77777777" w:rsidR="00A13BAB" w:rsidRDefault="00A13BAB"/>
    <w:p w14:paraId="7608549A" w14:textId="76AF301F" w:rsidR="00A13BAB" w:rsidRPr="00C10940" w:rsidRDefault="00C10940">
      <w:pPr>
        <w:rPr>
          <w:b/>
          <w:bCs/>
        </w:rPr>
      </w:pPr>
      <w:r w:rsidRPr="00C10940">
        <w:rPr>
          <w:b/>
          <w:bCs/>
        </w:rPr>
        <w:t>Authors</w:t>
      </w:r>
    </w:p>
    <w:p w14:paraId="66107BD2" w14:textId="77777777" w:rsidR="00C10940" w:rsidRDefault="00C10940"/>
    <w:p w14:paraId="21817BE1" w14:textId="1198BEA8" w:rsidR="00C10940" w:rsidRDefault="00C10940">
      <w:proofErr w:type="spellStart"/>
      <w:r>
        <w:t>Fullmer</w:t>
      </w:r>
      <w:proofErr w:type="spellEnd"/>
      <w:r>
        <w:t>, Matthew</w:t>
      </w:r>
      <w:r w:rsidRPr="00C10940">
        <w:rPr>
          <w:vertAlign w:val="superscript"/>
        </w:rPr>
        <w:t>1</w:t>
      </w:r>
    </w:p>
    <w:p w14:paraId="7E979103" w14:textId="02F36ED0" w:rsidR="00C10940" w:rsidRDefault="00C10940">
      <w:r>
        <w:t>Puente-</w:t>
      </w:r>
      <w:proofErr w:type="spellStart"/>
      <w:r>
        <w:t>Lelievre</w:t>
      </w:r>
      <w:proofErr w:type="spellEnd"/>
      <w:r>
        <w:t>, Caroline</w:t>
      </w:r>
      <w:r w:rsidRPr="00C10940">
        <w:rPr>
          <w:vertAlign w:val="superscript"/>
        </w:rPr>
        <w:t>1</w:t>
      </w:r>
    </w:p>
    <w:p w14:paraId="0E7DDEE7" w14:textId="15E8EF69" w:rsidR="00C10940" w:rsidRDefault="00C10940">
      <w:r>
        <w:t>Matzke, Nicholas J.</w:t>
      </w:r>
      <w:r w:rsidRPr="00C10940">
        <w:rPr>
          <w:vertAlign w:val="superscript"/>
        </w:rPr>
        <w:t xml:space="preserve"> </w:t>
      </w:r>
      <w:r w:rsidRPr="00C10940">
        <w:rPr>
          <w:vertAlign w:val="superscript"/>
        </w:rPr>
        <w:t>1</w:t>
      </w:r>
    </w:p>
    <w:p w14:paraId="499E34C3" w14:textId="77777777" w:rsidR="00C10940" w:rsidRDefault="00C10940"/>
    <w:p w14:paraId="53EB23B3" w14:textId="28E52F79" w:rsidR="00C10940" w:rsidRDefault="00C10940" w:rsidP="00C10940">
      <w:r w:rsidRPr="00C10940">
        <w:rPr>
          <w:vertAlign w:val="superscript"/>
        </w:rPr>
        <w:t>1</w:t>
      </w:r>
      <w:r>
        <w:t xml:space="preserve"> School of Biological Sciences, University of Auckland, Auckland, New Zealand</w:t>
      </w:r>
    </w:p>
    <w:p w14:paraId="78F36685" w14:textId="77777777" w:rsidR="00C10940" w:rsidRDefault="00C10940"/>
    <w:p w14:paraId="7608549B" w14:textId="77777777" w:rsidR="00A13BAB" w:rsidRDefault="00B43CC2">
      <w:r>
        <w:rPr>
          <w:b/>
        </w:rPr>
        <w:t>Acknowledgements</w:t>
      </w:r>
    </w:p>
    <w:p w14:paraId="7608549C" w14:textId="22A3CE32" w:rsidR="00A13BAB" w:rsidRDefault="00B43CC2">
      <w:pPr>
        <w:spacing w:before="240" w:after="240"/>
      </w:pPr>
      <w:r>
        <w:t>The work of MF was supported by 22-UOA-250. The work of NJM</w:t>
      </w:r>
      <w:r w:rsidR="00C10940">
        <w:t>, CPL, and their</w:t>
      </w:r>
      <w:r>
        <w:t xml:space="preserve"> lab group was primarily supported by HFSP grant RGP0060/2021, as well as ARC DP240100462, New Zealand Royal Society RDF 21-UOA-040, Marsden Grant 18-UOA-034, and University of Auckland, Faculty of Science Research Development Fund, </w:t>
      </w:r>
      <w:proofErr w:type="spellStart"/>
      <w:r>
        <w:t>FoS</w:t>
      </w:r>
      <w:proofErr w:type="spellEnd"/>
      <w:r>
        <w:t xml:space="preserve"> RDF #3732317. </w:t>
      </w:r>
    </w:p>
    <w:p w14:paraId="7608549D" w14:textId="6A4F1FF3" w:rsidR="00A13BAB" w:rsidRDefault="00B43CC2">
      <w:r>
        <w:t xml:space="preserve">The authors acknowledge helpful discussions with Jordan Douglas, Ashar Malik, and Anthony M. Poole. The authors also wish to acknowledge the use of New Zealand eScience Infrastructure (NeSI) high performance computing facilities, consulting support and training services as part of this research. New Zealand's national facilities are provided by NeSI and funded jointly by </w:t>
      </w:r>
      <w:proofErr w:type="spellStart"/>
      <w:r>
        <w:t>NeSI's</w:t>
      </w:r>
      <w:proofErr w:type="spellEnd"/>
      <w:r>
        <w:t xml:space="preserve"> collaborator institutions and through the Ministry of Business, Innovation &amp; Employment's Research Infrastructure programme. URL </w:t>
      </w:r>
      <w:hyperlink r:id="rId8">
        <w:r>
          <w:rPr>
            <w:color w:val="1155CC"/>
            <w:u w:val="single"/>
          </w:rPr>
          <w:t>https://www.nesi.org.nz</w:t>
        </w:r>
      </w:hyperlink>
      <w:r>
        <w:t>.</w:t>
      </w:r>
    </w:p>
    <w:p w14:paraId="7608549E" w14:textId="77777777" w:rsidR="00A13BAB" w:rsidRDefault="00A13BAB"/>
    <w:p w14:paraId="7608549F" w14:textId="77777777" w:rsidR="00A13BAB" w:rsidRDefault="00A13BAB"/>
    <w:p w14:paraId="760854A0" w14:textId="77777777" w:rsidR="00A13BAB" w:rsidRDefault="00A13BAB"/>
    <w:p w14:paraId="760854A1" w14:textId="77777777" w:rsidR="00A13BAB" w:rsidRDefault="00B43CC2">
      <w:pPr>
        <w:rPr>
          <w:b/>
        </w:rPr>
      </w:pPr>
      <w:r>
        <w:rPr>
          <w:b/>
        </w:rPr>
        <w:t>Google docs version:</w:t>
      </w:r>
    </w:p>
    <w:p w14:paraId="760854A2" w14:textId="77777777" w:rsidR="00A13BAB" w:rsidRDefault="00B43CC2">
      <w:hyperlink r:id="rId9">
        <w:r>
          <w:rPr>
            <w:color w:val="1155CC"/>
            <w:u w:val="single"/>
          </w:rPr>
          <w:t>https://docs.google.com/document/d/1y5Y70d8p3RuvKdcRXmu88HZ6nXmZcAlmWkBQ_ZFr4tY/edit?tab=t.0</w:t>
        </w:r>
      </w:hyperlink>
      <w:r>
        <w:t xml:space="preserve"> </w:t>
      </w:r>
    </w:p>
    <w:p w14:paraId="760854A3" w14:textId="77777777" w:rsidR="00A13BAB" w:rsidRDefault="00A13BAB"/>
    <w:p w14:paraId="0BE2C18D" w14:textId="0414D2B5" w:rsidR="00581951" w:rsidRDefault="00B43CC2">
      <w:r>
        <w:rPr>
          <w:b/>
        </w:rPr>
        <w:t>Supplementary Material</w:t>
      </w:r>
      <w:r w:rsidR="00581951">
        <w:rPr>
          <w:b/>
        </w:rPr>
        <w:t xml:space="preserve"> Links</w:t>
      </w:r>
      <w:r>
        <w:rPr>
          <w:b/>
        </w:rPr>
        <w:t>:</w:t>
      </w:r>
      <w:r>
        <w:t xml:space="preserve"> </w:t>
      </w:r>
      <w:hyperlink r:id="rId10">
        <w:r>
          <w:rPr>
            <w:color w:val="1155CC"/>
            <w:u w:val="single"/>
          </w:rPr>
          <w:t>https://docs.google.com/document/d/1cHpADTxmbqIrQSGIQ5KC-qdd6nzn_3BFqNeE9QAhxLo/edit?usp=sharing</w:t>
        </w:r>
      </w:hyperlink>
      <w:r>
        <w:t xml:space="preserve"> </w:t>
      </w:r>
    </w:p>
    <w:p w14:paraId="18AD1E73" w14:textId="77777777" w:rsidR="00623262" w:rsidRDefault="00623262"/>
    <w:p w14:paraId="760854A5" w14:textId="3DB132A7" w:rsidR="00A13BAB" w:rsidRDefault="00B43CC2">
      <w:hyperlink r:id="rId11" w:history="1">
        <w:r w:rsidRPr="001A55BD">
          <w:rPr>
            <w:rStyle w:val="Hyperlink"/>
          </w:rPr>
          <w:t>https://github.com/nmatzke/FullmerMatzke25/blob/main/SupplementalMaterials_sansBEAST.zip</w:t>
        </w:r>
      </w:hyperlink>
    </w:p>
    <w:p w14:paraId="09380EBA" w14:textId="77777777" w:rsidR="00B43CC2" w:rsidRDefault="00B43CC2"/>
    <w:p w14:paraId="760854A6" w14:textId="77777777" w:rsidR="00A13BAB" w:rsidRDefault="00B43CC2">
      <w:pPr>
        <w:rPr>
          <w:b/>
        </w:rPr>
      </w:pPr>
      <w:r>
        <w:rPr>
          <w:b/>
        </w:rPr>
        <w:t>GitHub repository:</w:t>
      </w:r>
    </w:p>
    <w:p w14:paraId="760854A7" w14:textId="77777777" w:rsidR="00A13BAB" w:rsidRDefault="00B43CC2">
      <w:hyperlink r:id="rId12">
        <w:r>
          <w:rPr>
            <w:color w:val="1155CC"/>
            <w:u w:val="single"/>
          </w:rPr>
          <w:t>https://github.com/nmatzke/FullmerMatzke25</w:t>
        </w:r>
      </w:hyperlink>
      <w:r>
        <w:t xml:space="preserve"> </w:t>
      </w:r>
    </w:p>
    <w:p w14:paraId="760854A8" w14:textId="77777777" w:rsidR="00A13BAB" w:rsidRDefault="00A13BAB"/>
    <w:p w14:paraId="760854A9" w14:textId="77777777" w:rsidR="00A13BAB" w:rsidRDefault="00A13BAB"/>
    <w:p w14:paraId="760854AA" w14:textId="77777777" w:rsidR="00A13BAB" w:rsidRDefault="00A13BAB"/>
    <w:p w14:paraId="760854AB" w14:textId="77777777" w:rsidR="00A13BAB" w:rsidRDefault="00A13BAB"/>
    <w:p w14:paraId="760854AC" w14:textId="77777777" w:rsidR="00A13BAB" w:rsidRDefault="00A13BAB"/>
    <w:p w14:paraId="760854AD" w14:textId="77777777" w:rsidR="00A13BAB" w:rsidRDefault="00B43CC2">
      <w:r>
        <w:br w:type="page"/>
      </w:r>
    </w:p>
    <w:p w14:paraId="760854AE" w14:textId="77777777" w:rsidR="00A13BAB" w:rsidRDefault="00B43CC2">
      <w:pPr>
        <w:rPr>
          <w:b/>
        </w:rPr>
      </w:pPr>
      <w:r>
        <w:rPr>
          <w:b/>
        </w:rPr>
        <w:lastRenderedPageBreak/>
        <w:t>ABSTRACT</w:t>
      </w:r>
    </w:p>
    <w:p w14:paraId="760854B1" w14:textId="5BB5FC96" w:rsidR="00A13BAB" w:rsidRDefault="008E4645">
      <w:r>
        <w:t xml:space="preserve">The recent introduction of </w:t>
      </w:r>
      <w:proofErr w:type="spellStart"/>
      <w:r w:rsidR="00223E52">
        <w:t>Foldseek’s</w:t>
      </w:r>
      <w:proofErr w:type="spellEnd"/>
      <w:r w:rsidR="00A03F03">
        <w:t xml:space="preserve"> 3Di character alphabet to </w:t>
      </w:r>
      <w:r w:rsidR="00223E52">
        <w:t xml:space="preserve">encode </w:t>
      </w:r>
      <w:r w:rsidR="00A03F03">
        <w:t xml:space="preserve">3D protein </w:t>
      </w:r>
      <w:r w:rsidR="00223E52">
        <w:t xml:space="preserve">structure </w:t>
      </w:r>
      <w:r w:rsidR="00A03F03">
        <w:t xml:space="preserve">has </w:t>
      </w:r>
      <w:proofErr w:type="gramStart"/>
      <w:r w:rsidR="00A03F03">
        <w:t>opened up</w:t>
      </w:r>
      <w:proofErr w:type="gramEnd"/>
      <w:r w:rsidR="00A03F03">
        <w:t xml:space="preserve"> new possibilities </w:t>
      </w:r>
      <w:r w:rsidR="00C81E44">
        <w:t>for structural phylogenetics.</w:t>
      </w:r>
      <w:r w:rsidR="00F86ED2">
        <w:t xml:space="preserve"> The </w:t>
      </w:r>
      <w:r w:rsidR="00223E52">
        <w:t xml:space="preserve">high conservation of structure relative to amino acid sequences raises the possibility of better resolving </w:t>
      </w:r>
      <w:r w:rsidR="008C0A47">
        <w:t>the deepest branches of life’s evolution.</w:t>
      </w:r>
      <w:r w:rsidR="00C81E44">
        <w:t xml:space="preserve"> </w:t>
      </w:r>
      <w:r w:rsidR="00223E52">
        <w:t xml:space="preserve">As </w:t>
      </w:r>
      <w:r w:rsidR="007E3794">
        <w:t>3Di</w:t>
      </w:r>
      <w:r w:rsidR="00223E52">
        <w:t xml:space="preserve"> is a 20-letter alphabet of discrete characters, they are readily treatable with off-the-shelf algorithms for</w:t>
      </w:r>
      <w:r w:rsidR="007E3794">
        <w:t xml:space="preserve"> model-based phylogen</w:t>
      </w:r>
      <w:r w:rsidR="00223E52">
        <w:t>e</w:t>
      </w:r>
      <w:r w:rsidR="007E3794">
        <w:t xml:space="preserve">tic inference and application of </w:t>
      </w:r>
      <w:r w:rsidR="001A5BBD">
        <w:t>established methods such as bootstrapping.</w:t>
      </w:r>
      <w:r w:rsidR="007E3794">
        <w:t xml:space="preserve"> </w:t>
      </w:r>
      <w:r w:rsidR="00F86ED2">
        <w:t>However, it</w:t>
      </w:r>
      <w:r w:rsidR="008C0A47">
        <w:t xml:space="preserve"> remains to be seen if </w:t>
      </w:r>
      <w:r w:rsidR="007E3794">
        <w:t>3Di</w:t>
      </w:r>
      <w:r w:rsidR="001A5BBD">
        <w:t xml:space="preserve"> phylogenies</w:t>
      </w:r>
      <w:r w:rsidR="00A564EB">
        <w:t xml:space="preserve"> are broadly more resolved than </w:t>
      </w:r>
      <w:r w:rsidR="009E369C">
        <w:t xml:space="preserve">sequence-based phylogenies. </w:t>
      </w:r>
      <w:r w:rsidR="009A4EAE">
        <w:t xml:space="preserve">We present data using </w:t>
      </w:r>
      <w:r w:rsidR="00223E52">
        <w:t>samples from</w:t>
      </w:r>
      <w:r w:rsidR="009A4EAE">
        <w:t xml:space="preserve"> ten protein superfamilies </w:t>
      </w:r>
      <w:r w:rsidR="00C72722">
        <w:t xml:space="preserve">showing that 3Di combines with sequence to produce better resolved </w:t>
      </w:r>
      <w:r w:rsidR="0036742C">
        <w:t xml:space="preserve">phylogenies than either sequence or 3Di alone. </w:t>
      </w:r>
      <w:r w:rsidR="001F39A1">
        <w:t>W</w:t>
      </w:r>
      <w:r w:rsidR="0036742C">
        <w:t>e also show that</w:t>
      </w:r>
      <w:r w:rsidR="00F40C30">
        <w:t xml:space="preserve"> </w:t>
      </w:r>
      <w:r w:rsidR="00223E52">
        <w:t xml:space="preserve">information-theoretic measures, applied to </w:t>
      </w:r>
      <w:r w:rsidR="00044E26">
        <w:t>superfamily alignments</w:t>
      </w:r>
      <w:r w:rsidR="00223E52">
        <w:t>,</w:t>
      </w:r>
      <w:r w:rsidR="00044E26">
        <w:t xml:space="preserve"> significant</w:t>
      </w:r>
      <w:r w:rsidR="00223E52">
        <w:t>ly</w:t>
      </w:r>
      <w:r w:rsidR="00044E26">
        <w:t xml:space="preserve"> correlate with resolution in phylogenies</w:t>
      </w:r>
      <w:r w:rsidR="00223E52">
        <w:t xml:space="preserve"> derived from these alignments</w:t>
      </w:r>
      <w:r w:rsidR="00044E26">
        <w:t>.</w:t>
      </w:r>
      <w:r w:rsidR="00171F5D">
        <w:t xml:space="preserve"> Further, we </w:t>
      </w:r>
      <w:r w:rsidR="00044E26">
        <w:t>identify</w:t>
      </w:r>
      <w:r w:rsidR="00171F5D">
        <w:t xml:space="preserve"> the</w:t>
      </w:r>
      <w:r w:rsidR="00EE33E7">
        <w:t xml:space="preserve"> proportion of </w:t>
      </w:r>
      <w:r w:rsidR="00223E52">
        <w:t xml:space="preserve">alpha </w:t>
      </w:r>
      <w:r w:rsidR="00EE33E7">
        <w:t>helices</w:t>
      </w:r>
      <w:r w:rsidR="00171F5D">
        <w:t xml:space="preserve"> </w:t>
      </w:r>
      <w:r w:rsidR="00044E26">
        <w:t xml:space="preserve">in proteins as a </w:t>
      </w:r>
      <w:r w:rsidR="0036059D">
        <w:t>major driver in reducing the information carried by 3Di character alignments</w:t>
      </w:r>
      <w:r w:rsidR="00223E52">
        <w:t xml:space="preserve">, explaining the poorer performance of 3Di characters on some datasets with </w:t>
      </w:r>
      <w:proofErr w:type="gramStart"/>
      <w:r w:rsidR="00223E52">
        <w:t>highly-conserved</w:t>
      </w:r>
      <w:proofErr w:type="gramEnd"/>
      <w:r w:rsidR="00223E52">
        <w:t xml:space="preserve"> structure, such as Histone-fold proteins</w:t>
      </w:r>
      <w:r w:rsidR="0036059D">
        <w:t xml:space="preserve">. Our results both provide encouragement for the further use of 3Di to address challenging </w:t>
      </w:r>
      <w:r w:rsidR="001D03E4">
        <w:t>question in deep history, as well as sound a note of caution about which proteins it is suitable for.</w:t>
      </w:r>
    </w:p>
    <w:p w14:paraId="760854B2" w14:textId="77777777" w:rsidR="00A13BAB" w:rsidRDefault="00A13BAB"/>
    <w:p w14:paraId="760854B3" w14:textId="77777777" w:rsidR="00A13BAB" w:rsidRDefault="00B43CC2">
      <w:pPr>
        <w:rPr>
          <w:b/>
        </w:rPr>
      </w:pPr>
      <w:r>
        <w:rPr>
          <w:b/>
        </w:rPr>
        <w:t>INTRODUCTION</w:t>
      </w:r>
    </w:p>
    <w:p w14:paraId="760854B4" w14:textId="6FA7FD8D" w:rsidR="00A13BAB" w:rsidRDefault="00B43CC2">
      <w:r>
        <w:t>It has long been understood that protein shape may contain phylogenetic information</w:t>
      </w:r>
      <w:r w:rsidR="001049E7">
        <w:t xml:space="preserve"> </w:t>
      </w:r>
      <w:sdt>
        <w:sdtPr>
          <w:rPr>
            <w:color w:val="000000"/>
          </w:rPr>
          <w:tag w:val="MENDELEY_CITATION_v3_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"/>
          <w:id w:val="-703784718"/>
          <w:placeholder>
            <w:docPart w:val="DefaultPlaceholder_-1854013440"/>
          </w:placeholder>
        </w:sdtPr>
        <w:sdtContent>
          <w:r w:rsidR="00EE2E0F" w:rsidRPr="00EE2E0F">
            <w:rPr>
              <w:color w:val="000000"/>
            </w:rPr>
            <w:t>[1]</w:t>
          </w:r>
        </w:sdtContent>
      </w:sdt>
      <w:r>
        <w:t>. Protein 3D structure is typically more conserved than amino acid (AA) sequences</w:t>
      </w:r>
      <w:r w:rsidR="00A31BA2">
        <w:t xml:space="preserve"> </w:t>
      </w:r>
      <w:sdt>
        <w:sdtPr>
          <w:rPr>
            <w:color w:val="000000"/>
          </w:rPr>
          <w:tag w:val="MENDELEY_CITATION_v3_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"/>
          <w:id w:val="845756968"/>
          <w:placeholder>
            <w:docPart w:val="DefaultPlaceholder_-1854013440"/>
          </w:placeholder>
        </w:sdtPr>
        <w:sdtContent>
          <w:r w:rsidR="00EE2E0F" w:rsidRPr="00EE2E0F">
            <w:rPr>
              <w:color w:val="000000"/>
            </w:rPr>
            <w:t>[2,3]</w:t>
          </w:r>
        </w:sdtContent>
      </w:sdt>
      <w:r>
        <w:t xml:space="preserve">. Attempts have been made to use structural distance measures for neighbor-joining phylogenetic inference </w:t>
      </w:r>
      <w:r>
        <w:rPr>
          <w:color w:val="000000"/>
        </w:rPr>
        <w:t>(</w:t>
      </w:r>
      <w:r>
        <w:t xml:space="preserve">e.g. </w:t>
      </w:r>
      <w:r>
        <w:rPr>
          <w:color w:val="000000"/>
        </w:rPr>
        <w:t>Lundin et al., 2012</w:t>
      </w:r>
      <w:r w:rsidR="00F53A9B">
        <w:rPr>
          <w:color w:val="000000"/>
        </w:rPr>
        <w:t xml:space="preserve"> </w:t>
      </w:r>
      <w:sdt>
        <w:sdtPr>
          <w:rPr>
            <w:color w:val="000000"/>
          </w:rPr>
          <w:tag w:val="MENDELEY_CITATION_v3_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"/>
          <w:id w:val="1046715925"/>
          <w:placeholder>
            <w:docPart w:val="DefaultPlaceholder_-1854013440"/>
          </w:placeholder>
        </w:sdtPr>
        <w:sdtContent>
          <w:r w:rsidR="00F53A9B" w:rsidRPr="00F53A9B">
            <w:rPr>
              <w:color w:val="000000"/>
            </w:rPr>
            <w:t>[4]</w:t>
          </w:r>
        </w:sdtContent>
      </w:sdt>
      <w:r>
        <w:t xml:space="preserve">; </w:t>
      </w:r>
      <w:r>
        <w:rPr>
          <w:color w:val="000000"/>
        </w:rPr>
        <w:t xml:space="preserve">see </w:t>
      </w:r>
      <w:r>
        <w:t>Puente-Lelievre et al. 2024a</w:t>
      </w:r>
      <w:r w:rsidR="00F53A9B">
        <w:t xml:space="preserve"> </w:t>
      </w:r>
      <w:sdt>
        <w:sdtPr>
          <w:rPr>
            <w:color w:val="000000"/>
          </w:rPr>
          <w:tag w:val="MENDELEY_CITATION_v3_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"/>
          <w:id w:val="1018511101"/>
          <w:placeholder>
            <w:docPart w:val="DefaultPlaceholder_-1854013440"/>
          </w:placeholder>
        </w:sdtPr>
        <w:sdtContent>
          <w:r w:rsidR="00DF4172" w:rsidRPr="00DF4172">
            <w:rPr>
              <w:color w:val="000000"/>
            </w:rPr>
            <w:t>[5]</w:t>
          </w:r>
        </w:sdtContent>
      </w:sdt>
      <w:r>
        <w:t xml:space="preserve"> for a review</w:t>
      </w:r>
      <w:r>
        <w:rPr>
          <w:color w:val="000000"/>
        </w:rPr>
        <w:t>)</w:t>
      </w:r>
      <w:r>
        <w:t xml:space="preserve">, however these approaches lack an evolutionary model and the associated advantages of probabilistic approaches, such as uncertainty measures. An extension of the structural distances approach </w:t>
      </w:r>
      <w:sdt>
        <w:sdtPr>
          <w:rPr>
            <w:color w:val="000000"/>
          </w:rPr>
          <w:tag w:val="MENDELEY_CITATION_v3_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"/>
          <w:id w:val="1064528298"/>
          <w:placeholder>
            <w:docPart w:val="DefaultPlaceholder_-1854013440"/>
          </w:placeholder>
        </w:sdtPr>
        <w:sdtContent>
          <w:r w:rsidR="00DF4172" w:rsidRPr="00DF4172">
            <w:rPr>
              <w:color w:val="000000"/>
            </w:rPr>
            <w:t>[6]</w:t>
          </w:r>
        </w:sdtContent>
      </w:sdt>
      <w:r>
        <w:t xml:space="preserve"> uses simulated conformational variability to create a pseudo-support tree set, however it is computationally very expensive. An alternative approach is to encode protein structure as a series of discrete characters, an approach which became possible with the protein structure alphabet developed as part of the </w:t>
      </w:r>
      <w:proofErr w:type="spellStart"/>
      <w:r>
        <w:t>Foldseek</w:t>
      </w:r>
      <w:proofErr w:type="spellEnd"/>
      <w:r>
        <w:t xml:space="preserve"> program </w:t>
      </w:r>
      <w:sdt>
        <w:sdtPr>
          <w:rPr>
            <w:color w:val="000000"/>
          </w:rPr>
          <w:tag w:val="MENDELEY_CITATION_v3_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"/>
          <w:id w:val="746770039"/>
          <w:placeholder>
            <w:docPart w:val="DefaultPlaceholder_-1854013440"/>
          </w:placeholder>
        </w:sdtPr>
        <w:sdtContent>
          <w:r w:rsidR="00DF4172" w:rsidRPr="00DF4172">
            <w:rPr>
              <w:color w:val="000000"/>
            </w:rPr>
            <w:t>[7]</w:t>
          </w:r>
        </w:sdtContent>
      </w:sdt>
      <w:r>
        <w:t xml:space="preserve">. The alphabet is termed "3Di" as it encodes highly conserved 3D tertiary interactions in a protein. The </w:t>
      </w:r>
      <w:proofErr w:type="spellStart"/>
      <w:r>
        <w:t>Foldseek</w:t>
      </w:r>
      <w:proofErr w:type="spellEnd"/>
      <w:r>
        <w:t xml:space="preserve"> program translates any input protein structure model into a series of 3Di characters, one for each residue in the protein backbone. The 3Di alphabet conveniently has 20 characters, enabling usage of BLAST and other standard bioinformatics algorithms for homology search. As the 3Di characters are highly conserved, </w:t>
      </w:r>
      <w:proofErr w:type="spellStart"/>
      <w:r>
        <w:t>Foldseek</w:t>
      </w:r>
      <w:proofErr w:type="spellEnd"/>
      <w:r>
        <w:t xml:space="preserve"> </w:t>
      </w:r>
      <w:proofErr w:type="gramStart"/>
      <w:r>
        <w:t>is able to</w:t>
      </w:r>
      <w:proofErr w:type="gramEnd"/>
      <w:r>
        <w:t xml:space="preserve"> conduct high-sensitivity deep homology searches on databases of structure models in and beyond the "Twilight Zone" of highly decayed sequence similarity. This capability is particularly powerful with the availability of databases of AlphaFold-derived structural predictions.</w:t>
      </w:r>
    </w:p>
    <w:p w14:paraId="760854B5" w14:textId="77777777" w:rsidR="00A13BAB" w:rsidRDefault="00A13BAB"/>
    <w:p w14:paraId="760854B6" w14:textId="2AFDD00B" w:rsidR="00A13BAB" w:rsidRDefault="00B43CC2">
      <w:r>
        <w:t xml:space="preserve">Beyond deep homology search, having a discrete 3Di structural alphabet that is more conserved than AAs opens new possibilities for structural phylogenetics </w:t>
      </w:r>
      <w:sdt>
        <w:sdtPr>
          <w:rPr>
            <w:color w:val="000000"/>
          </w:rPr>
          <w:tag w:val="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"/>
          <w:id w:val="1235290600"/>
          <w:placeholder>
            <w:docPart w:val="DefaultPlaceholder_-1854013440"/>
          </w:placeholder>
        </w:sdtPr>
        <w:sdtContent>
          <w:r w:rsidR="00DF4172" w:rsidRPr="00DF4172">
            <w:rPr>
              <w:color w:val="000000"/>
            </w:rPr>
            <w:t>[5,8–10]</w:t>
          </w:r>
        </w:sdtContent>
      </w:sdt>
      <w:r>
        <w:t xml:space="preserve">. We focus on use of 3Di characters to enhance model-based phylogenetic inference, making use of </w:t>
      </w:r>
      <w:proofErr w:type="gramStart"/>
      <w:r>
        <w:t>highly-conserved</w:t>
      </w:r>
      <w:proofErr w:type="gramEnd"/>
      <w:r>
        <w:t xml:space="preserve"> protein structure data while allowing all the advantages of probabilistic methods, including statistical model comparison and standard measures of statistical confidence such as bootstrapping. While early reports are promising</w:t>
      </w:r>
      <w:r w:rsidR="00C0547A">
        <w:t xml:space="preserve"> </w:t>
      </w:r>
      <w:sdt>
        <w:sdtPr>
          <w:rPr>
            <w:color w:val="000000"/>
          </w:rPr>
          <w:tag w:val="MENDELEY_CITATION_v3_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"/>
          <w:id w:val="-635180146"/>
          <w:placeholder>
            <w:docPart w:val="DefaultPlaceholder_-1854013440"/>
          </w:placeholder>
        </w:sdtPr>
        <w:sdtContent>
          <w:r w:rsidR="00DF4172" w:rsidRPr="00DF4172">
            <w:rPr>
              <w:color w:val="000000"/>
            </w:rPr>
            <w:t>[5,11]</w:t>
          </w:r>
        </w:sdtContent>
      </w:sdt>
      <w:r>
        <w:t xml:space="preserve">, the suitability of 3Di characters for phylogenetics needs further exploration. </w:t>
      </w:r>
    </w:p>
    <w:p w14:paraId="760854B7" w14:textId="77777777" w:rsidR="00A13BAB" w:rsidRDefault="00A13BAB"/>
    <w:p w14:paraId="760854B8" w14:textId="77777777" w:rsidR="00A13BAB" w:rsidRDefault="00B43CC2">
      <w:r>
        <w:t xml:space="preserve">One of the attractions of structural phylogenetics is the prospect of better resolving the earliest branches of protein evolution. These early branches represent some of the earliest evolution in life’s history. In many protein superfamilies, they would predate the Last Universal Common Ancestor (LUCA). We investigate whether 3Di characters are likely to </w:t>
      </w:r>
      <w:r>
        <w:lastRenderedPageBreak/>
        <w:t xml:space="preserve">help with such problems by comparing various measures of phylogenetic resolution on datasets of ancient protein families that have diverged into the Twilight Zone, when making use of AA, 3Di, or AA+3Di character data. </w:t>
      </w:r>
    </w:p>
    <w:p w14:paraId="760854B9" w14:textId="77777777" w:rsidR="00A13BAB" w:rsidRDefault="00A13BAB"/>
    <w:p w14:paraId="760854BA" w14:textId="40226BD4" w:rsidR="00A13BAB" w:rsidRDefault="0055264C">
      <w:r>
        <w:t>To begin to explore this question, we estimated alignments and phylogenies for 10 protein superfamilies, comparing AA-only, 3Di-only, or AA+3Di datasets with several measures of statistical resolution. We also looked for differences in resolution between deep and shallow branches. W</w:t>
      </w:r>
      <w:r>
        <w:t xml:space="preserve">e </w:t>
      </w:r>
      <w:r>
        <w:t>observe</w:t>
      </w:r>
      <w:r>
        <w:t xml:space="preserve"> that</w:t>
      </w:r>
      <w:r>
        <w:t xml:space="preserve">, </w:t>
      </w:r>
      <w:r>
        <w:t xml:space="preserve">across the 10 protein superfamilies, </w:t>
      </w:r>
      <w:r>
        <w:t xml:space="preserve">there is a </w:t>
      </w:r>
      <w:r>
        <w:t>substantial and statistically significant increase in Tree Certainty and related measures of phylogenetic resolution for AA+3Di datasets over AA-only or 3Di-only datasets. This suggests that 3Di characters are a useful addition in the Twilight Zone, even though not all deep divergences are resolved.</w:t>
      </w:r>
      <w:r>
        <w:t xml:space="preserve"> However, the results vary by superfamily, with Histone-fold proteins, which are structurally conserved and </w:t>
      </w:r>
      <w:r>
        <w:t xml:space="preserve">probably present in LUCA </w:t>
      </w:r>
      <w:sdt>
        <w:sdtPr>
          <w:rPr>
            <w:color w:val="000000"/>
          </w:rPr>
          <w:tag w:val="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"/>
          <w:id w:val="-54938746"/>
          <w:placeholder>
            <w:docPart w:val="510D9AB8E9742F4196D8C9FE6BC8A930"/>
          </w:placeholder>
        </w:sdtPr>
        <w:sdtContent>
          <w:r w:rsidRPr="00F53A9B">
            <w:rPr>
              <w:color w:val="000000"/>
            </w:rPr>
            <w:t>[12–14]</w:t>
          </w:r>
        </w:sdtContent>
      </w:sdt>
      <w:r>
        <w:t xml:space="preserve">, not showing substantial resolution improvements with the addition of 3Di characters. </w:t>
      </w:r>
    </w:p>
    <w:p w14:paraId="760854BB" w14:textId="77777777" w:rsidR="00A13BAB" w:rsidRDefault="00A13BAB"/>
    <w:p w14:paraId="760854BC" w14:textId="486A6D5A" w:rsidR="00A13BAB" w:rsidRDefault="00B43CC2">
      <w:r>
        <w:t>We expand</w:t>
      </w:r>
      <w:r w:rsidR="0055264C">
        <w:t>ed</w:t>
      </w:r>
      <w:r>
        <w:t xml:space="preserve"> our analysis </w:t>
      </w:r>
      <w:r w:rsidR="0055264C">
        <w:t>to examine possible correlates that might be responsible for the variation in</w:t>
      </w:r>
      <w:r>
        <w:t xml:space="preserve"> resolution</w:t>
      </w:r>
      <w:r w:rsidR="0055264C">
        <w:t xml:space="preserve"> between superfamilies</w:t>
      </w:r>
      <w:r>
        <w:t>. Our results suggest that proteins containing large proportions of alpha-helices</w:t>
      </w:r>
      <w:r w:rsidR="002C4CDE">
        <w:t>, such as Histone-fold proteins,</w:t>
      </w:r>
      <w:r>
        <w:t xml:space="preserve"> may result in drops in the information content of the 3Di-coded alphabet, and a commensurate drop in phylogenetic resolution.</w:t>
      </w:r>
    </w:p>
    <w:p w14:paraId="760854BD" w14:textId="77777777" w:rsidR="00A13BAB" w:rsidRDefault="00A13BAB"/>
    <w:p w14:paraId="760854BE" w14:textId="77777777" w:rsidR="00A13BAB" w:rsidRDefault="00A13BAB"/>
    <w:p w14:paraId="760854BF" w14:textId="52AC8085" w:rsidR="00A13BAB" w:rsidRPr="001D03E4" w:rsidRDefault="001D03E4">
      <w:r>
        <w:rPr>
          <w:b/>
        </w:rPr>
        <w:t>METHODS</w:t>
      </w:r>
    </w:p>
    <w:p w14:paraId="760854C0" w14:textId="77777777" w:rsidR="00A13BAB" w:rsidRDefault="00A13BAB"/>
    <w:p w14:paraId="760854C1" w14:textId="729980FA" w:rsidR="00A13BAB" w:rsidRDefault="00B43CC2">
      <w:r>
        <w:rPr>
          <w:b/>
        </w:rPr>
        <w:t>Histone data.</w:t>
      </w:r>
      <w:r>
        <w:t xml:space="preserve"> The initial histone dataset consists of 36 proteins selected from SCOP superfamily a.22.1 and proteins identified as containing the Histone-fold in </w:t>
      </w:r>
      <w:proofErr w:type="spellStart"/>
      <w:r>
        <w:t>Structome</w:t>
      </w:r>
      <w:proofErr w:type="spellEnd"/>
      <w:r>
        <w:t xml:space="preserve"> </w:t>
      </w:r>
      <w:sdt>
        <w:sdtPr>
          <w:rPr>
            <w:color w:val="000000"/>
          </w:rPr>
          <w:tag w:val="MENDELEY_CITATION_v3_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"/>
          <w:id w:val="-2087990607"/>
          <w:placeholder>
            <w:docPart w:val="DefaultPlaceholder_-1854013440"/>
          </w:placeholder>
        </w:sdtPr>
        <w:sdtContent>
          <w:r w:rsidR="00F53A9B" w:rsidRPr="00F53A9B">
            <w:rPr>
              <w:color w:val="000000"/>
            </w:rPr>
            <w:t>[15]</w:t>
          </w:r>
        </w:sdtContent>
      </w:sdt>
      <w:r>
        <w:t>. They also represent a subset of those used in Malik (2018)</w:t>
      </w:r>
      <w:r w:rsidR="00FE1671">
        <w:t xml:space="preserve"> </w:t>
      </w:r>
      <w:sdt>
        <w:sdtPr>
          <w:rPr>
            <w:color w:val="000000"/>
          </w:rPr>
          <w:tag w:val="MENDELEY_CITATION_v3_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"/>
          <w:id w:val="-730915941"/>
          <w:placeholder>
            <w:docPart w:val="DefaultPlaceholder_-1854013440"/>
          </w:placeholder>
        </w:sdtPr>
        <w:sdtContent>
          <w:r w:rsidR="00F53A9B" w:rsidRPr="00F53A9B">
            <w:rPr>
              <w:color w:val="000000"/>
            </w:rPr>
            <w:t>[16]</w:t>
          </w:r>
        </w:sdtContent>
      </w:sdt>
      <w:r>
        <w:t xml:space="preserve">. See </w:t>
      </w:r>
      <w:r>
        <w:rPr>
          <w:b/>
        </w:rPr>
        <w:t>Table S1</w:t>
      </w:r>
      <w:r>
        <w:t xml:space="preserve"> for full listing.</w:t>
      </w:r>
    </w:p>
    <w:p w14:paraId="760854C2" w14:textId="77777777" w:rsidR="00A13BAB" w:rsidRDefault="00A13BAB"/>
    <w:p w14:paraId="760854C3" w14:textId="0B8DE7D2" w:rsidR="00A13BAB" w:rsidRDefault="00B43CC2">
      <w:r>
        <w:rPr>
          <w:b/>
        </w:rPr>
        <w:t>SCOP superfamilies.</w:t>
      </w:r>
      <w:r>
        <w:t xml:space="preserve"> SCOP 1.75 supplied the categorization information</w:t>
      </w:r>
      <w:r w:rsidR="00FE1671">
        <w:t xml:space="preserve"> </w:t>
      </w:r>
      <w:sdt>
        <w:sdtPr>
          <w:rPr>
            <w:color w:val="000000"/>
          </w:rPr>
          <w:tag w:val="MENDELEY_CITATION_v3_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"/>
          <w:id w:val="-250655655"/>
          <w:placeholder>
            <w:docPart w:val="DefaultPlaceholder_-1854013440"/>
          </w:placeholder>
        </w:sdtPr>
        <w:sdtContent>
          <w:r w:rsidR="00F53A9B" w:rsidRPr="00F53A9B">
            <w:rPr>
              <w:color w:val="000000"/>
            </w:rPr>
            <w:t>[17,18]</w:t>
          </w:r>
        </w:sdtContent>
      </w:sdt>
      <w:r>
        <w:t xml:space="preserve">. Superfamilies were initially selected with the goal of evenly sampling the 4 major classes containing alpha helix and beta sheet-containing proteins (alpha-only, beta-only, </w:t>
      </w:r>
      <w:proofErr w:type="spellStart"/>
      <w:r>
        <w:t>a+b</w:t>
      </w:r>
      <w:proofErr w:type="spellEnd"/>
      <w:r>
        <w:t xml:space="preserve">, and a/b). Another goal was to sample across a variety of size ranges, such that we could interrogate the correlation of sequence length and secondary structure composition with phylogenetic resolution. PDB files for each selected superfamily were downloaded from the PDB database. Each prospective superfamily was processed in a manner based on the filtering and clustering described for STRUCTOME </w:t>
      </w:r>
      <w:sdt>
        <w:sdtPr>
          <w:rPr>
            <w:color w:val="000000"/>
          </w:rPr>
          <w:tag w:val="MENDELEY_CITATION_v3_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"/>
          <w:id w:val="201371447"/>
          <w:placeholder>
            <w:docPart w:val="DefaultPlaceholder_-1854013440"/>
          </w:placeholder>
        </w:sdtPr>
        <w:sdtContent>
          <w:r w:rsidR="00F53A9B" w:rsidRPr="00F53A9B">
            <w:rPr>
              <w:color w:val="000000"/>
            </w:rPr>
            <w:t>[15]</w:t>
          </w:r>
        </w:sdtContent>
      </w:sdt>
      <w:r>
        <w:t>. All proteins below 50 AAs and above 350 AAs were excluded. UCLUST was used to prune the dataset, using centroid clustering at 90% identity to identify a single sequence to represent a group of similar sequences</w:t>
      </w:r>
      <w:r w:rsidR="00F73380">
        <w:t xml:space="preserve"> </w:t>
      </w:r>
      <w:sdt>
        <w:sdtPr>
          <w:rPr>
            <w:color w:val="000000"/>
          </w:rPr>
          <w:tag w:val="MENDELEY_CITATION_v3_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"/>
          <w:id w:val="-405837432"/>
          <w:placeholder>
            <w:docPart w:val="DefaultPlaceholder_-1854013440"/>
          </w:placeholder>
        </w:sdtPr>
        <w:sdtContent>
          <w:r w:rsidR="00F53A9B" w:rsidRPr="00F53A9B">
            <w:rPr>
              <w:color w:val="000000"/>
            </w:rPr>
            <w:t>[19]</w:t>
          </w:r>
        </w:sdtContent>
      </w:sdt>
      <w:r>
        <w:t xml:space="preserve">, making phylogenetic inference for each superfamily more computationally tractable. However, clustering also meant that there was no guarantee that each family in the superfamily would have a representative, or that component families would have equal or proportional representation. From the superfamilies that, after processing, retained at least 4 remaining members, 9 were chosen: three “a,” and two each of “b/c/d.” </w:t>
      </w:r>
    </w:p>
    <w:p w14:paraId="760854C4" w14:textId="77777777" w:rsidR="00A13BAB" w:rsidRDefault="00A13BAB"/>
    <w:p w14:paraId="760854C5" w14:textId="09BEE22D" w:rsidR="00A13BAB" w:rsidRDefault="00B43CC2">
      <w:r>
        <w:rPr>
          <w:b/>
        </w:rPr>
        <w:t>Secondary structure annotation.</w:t>
      </w:r>
      <w:r>
        <w:t xml:space="preserve"> DSSP, as implemented in XSSP </w:t>
      </w:r>
      <w:sdt>
        <w:sdtPr>
          <w:rPr>
            <w:color w:val="000000"/>
          </w:rPr>
          <w:tag w:val="MENDELEY_CITATION_v3_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"/>
          <w:id w:val="1004856626"/>
          <w:placeholder>
            <w:docPart w:val="DefaultPlaceholder_-1854013440"/>
          </w:placeholder>
        </w:sdtPr>
        <w:sdtContent>
          <w:r w:rsidR="00F53A9B" w:rsidRPr="00F53A9B">
            <w:rPr>
              <w:color w:val="000000"/>
            </w:rPr>
            <w:t>[20,21]</w:t>
          </w:r>
        </w:sdtContent>
      </w:sdt>
      <w:r>
        <w:t xml:space="preserve"> was used to quantify the secondary structure proportions of each sampled sequence. All three helix types (H, G, I) were combined into a single proportion. Likewise, both beta-sheet types (B, E) were also combined into a single proportion. The metric "total secondary structure proportion" represents the sum of helix and sheet proportions.</w:t>
      </w:r>
    </w:p>
    <w:p w14:paraId="760854C6" w14:textId="77777777" w:rsidR="00A13BAB" w:rsidRDefault="00A13BAB"/>
    <w:p w14:paraId="760854C7" w14:textId="1AB8AF70" w:rsidR="00A13BAB" w:rsidRDefault="00B43CC2">
      <w:pPr>
        <w:rPr>
          <w:b/>
        </w:rPr>
      </w:pPr>
      <w:r>
        <w:rPr>
          <w:b/>
        </w:rPr>
        <w:lastRenderedPageBreak/>
        <w:t xml:space="preserve">Tree Certainty Measures. </w:t>
      </w:r>
      <w:r>
        <w:rPr>
          <w:rFonts w:ascii="Times" w:eastAsia="Times" w:hAnsi="Times" w:cs="Times"/>
        </w:rPr>
        <w:t xml:space="preserve">Uncertainty of tree collections (e.g. bootstrap support sets) was measured using Internode Certainty (IC). IC represents a quantification of the level of disagreement in a support set for a particular node in a phylogeny; IC decreases as the bootstrap value drops and as the frequency of the most frequent dissenting topology increases. Tree Certainty (TC) is the average Internode Certainty score across all internal branches </w:t>
      </w:r>
      <w:sdt>
        <w:sdtPr>
          <w:rPr>
            <w:rFonts w:ascii="Times" w:eastAsia="Times" w:hAnsi="Times" w:cs="Times"/>
            <w:color w:val="000000"/>
          </w:rPr>
          <w:tag w:val="MENDELEY_CITATION_v3_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"/>
          <w:id w:val="-1278247606"/>
          <w:placeholder>
            <w:docPart w:val="DefaultPlaceholder_-1854013440"/>
          </w:placeholder>
        </w:sdtPr>
        <w:sdtContent>
          <w:r w:rsidR="00F53A9B" w:rsidRPr="00F53A9B">
            <w:rPr>
              <w:rFonts w:ascii="Times" w:eastAsia="Times" w:hAnsi="Times" w:cs="Times"/>
              <w:color w:val="000000"/>
            </w:rPr>
            <w:t>[22]</w:t>
          </w:r>
        </w:sdtContent>
      </w:sdt>
      <w:r w:rsidR="00605985">
        <w:rPr>
          <w:rFonts w:ascii="Times" w:eastAsia="Times" w:hAnsi="Times" w:cs="Times"/>
          <w:color w:val="000000"/>
        </w:rPr>
        <w:t xml:space="preserve"> </w:t>
      </w:r>
      <w:r>
        <w:t xml:space="preserve">(see </w:t>
      </w:r>
      <w:proofErr w:type="gramStart"/>
      <w:r>
        <w:t>a brief summary</w:t>
      </w:r>
      <w:proofErr w:type="gramEnd"/>
      <w:r>
        <w:t xml:space="preserve"> of the terminology and metrics in </w:t>
      </w:r>
      <w:r w:rsidRPr="0005087F">
        <w:rPr>
          <w:b/>
          <w:bCs/>
        </w:rPr>
        <w:t>Supplemental Material</w:t>
      </w:r>
      <w:r>
        <w:t>). These scores</w:t>
      </w:r>
      <w:r>
        <w:rPr>
          <w:rFonts w:ascii="Times" w:eastAsia="Times" w:hAnsi="Times" w:cs="Times"/>
        </w:rPr>
        <w:t xml:space="preserve"> were calculated by mapping support tree sets against reference trees, as implemented in </w:t>
      </w:r>
      <w:proofErr w:type="spellStart"/>
      <w:r>
        <w:rPr>
          <w:rFonts w:ascii="Times" w:eastAsia="Times" w:hAnsi="Times" w:cs="Times"/>
        </w:rPr>
        <w:t>RAxML</w:t>
      </w:r>
      <w:proofErr w:type="spellEnd"/>
      <w:r>
        <w:rPr>
          <w:rFonts w:ascii="Times" w:eastAsia="Times" w:hAnsi="Times" w:cs="Times"/>
        </w:rPr>
        <w:t xml:space="preserve"> v8.1</w:t>
      </w:r>
      <w:r>
        <w:t xml:space="preserve"> </w:t>
      </w:r>
      <w:sdt>
        <w:sdtPr>
          <w:rPr>
            <w:color w:val="000000"/>
          </w:rPr>
          <w:tag w:val="MENDELEY_CITATION_v3_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"/>
          <w:id w:val="915368733"/>
          <w:placeholder>
            <w:docPart w:val="DefaultPlaceholder_-1854013440"/>
          </w:placeholder>
        </w:sdtPr>
        <w:sdtContent>
          <w:r w:rsidR="00F53A9B" w:rsidRPr="00F53A9B">
            <w:rPr>
              <w:color w:val="000000"/>
            </w:rPr>
            <w:t>[23]</w:t>
          </w:r>
        </w:sdtContent>
      </w:sdt>
      <w:r>
        <w:t xml:space="preserve">. The related Internode Certainty All (ICA) score was also calculated. </w:t>
      </w:r>
      <w:r>
        <w:rPr>
          <w:rFonts w:ascii="Times" w:eastAsia="Times" w:hAnsi="Times" w:cs="Times"/>
        </w:rPr>
        <w:t>The ICA considers not only the most frequent dissenting topology at a branch, but also whether dissenting trees agree or disagree with each other. I.e., a bipartition supported by 51% of bootstrap trees would score much higher if the conflicting samples represented 49 different alternatives than it would if there were only a single alternative. The Tree Certainty All (TCA) score is the average of ICA values across internal branches, representing an assessment of overall conflict in the support set.</w:t>
      </w:r>
    </w:p>
    <w:p w14:paraId="760854C8" w14:textId="77777777" w:rsidR="00A13BAB" w:rsidRDefault="00A13BAB"/>
    <w:p w14:paraId="760854C9" w14:textId="52D918AB" w:rsidR="00A13BAB" w:rsidRDefault="00B43CC2">
      <w:r>
        <w:rPr>
          <w:b/>
        </w:rPr>
        <w:t>Mean bootstrap values.</w:t>
      </w:r>
      <w:r>
        <w:t xml:space="preserve"> Bootstrap values across the branches of each tree were extracted using custom R </w:t>
      </w:r>
      <w:sdt>
        <w:sdtPr>
          <w:rPr>
            <w:color w:val="000000"/>
          </w:rPr>
          <w:tag w:val="MENDELEY_CITATION_v3_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"/>
          <w:id w:val="413142335"/>
          <w:placeholder>
            <w:docPart w:val="DefaultPlaceholder_-1854013440"/>
          </w:placeholder>
        </w:sdtPr>
        <w:sdtContent>
          <w:r w:rsidR="00F53A9B" w:rsidRPr="00F53A9B">
            <w:rPr>
              <w:color w:val="000000"/>
            </w:rPr>
            <w:t>[24]</w:t>
          </w:r>
        </w:sdtContent>
      </w:sdt>
      <w:r>
        <w:t xml:space="preserve"> scripts, using the R library </w:t>
      </w:r>
      <w:r>
        <w:rPr>
          <w:i/>
        </w:rPr>
        <w:t>ape</w:t>
      </w:r>
      <w:r>
        <w:t xml:space="preserve"> </w:t>
      </w:r>
      <w:sdt>
        <w:sdtPr>
          <w:rPr>
            <w:color w:val="000000"/>
          </w:rPr>
          <w:tag w:val="MENDELEY_CITATION_v3_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"/>
          <w:id w:val="270755061"/>
          <w:placeholder>
            <w:docPart w:val="DefaultPlaceholder_-1854013440"/>
          </w:placeholder>
        </w:sdtPr>
        <w:sdtContent>
          <w:r w:rsidR="00F53A9B" w:rsidRPr="00F53A9B">
            <w:rPr>
              <w:color w:val="000000"/>
            </w:rPr>
            <w:t>[25]</w:t>
          </w:r>
        </w:sdtContent>
      </w:sdt>
      <w:r>
        <w:t>. Scripts and data are available in links supplied in Supplemental Material.</w:t>
      </w:r>
    </w:p>
    <w:p w14:paraId="760854CA" w14:textId="77777777" w:rsidR="00A13BAB" w:rsidRDefault="00A13BAB"/>
    <w:p w14:paraId="760854CB" w14:textId="18728ED0" w:rsidR="00A13BAB" w:rsidRDefault="00B43CC2">
      <w:r>
        <w:rPr>
          <w:b/>
        </w:rPr>
        <w:t>Amino acid (AA) phylogenetic inference.</w:t>
      </w:r>
      <w:r>
        <w:t xml:space="preserve"> The </w:t>
      </w:r>
      <w:proofErr w:type="spellStart"/>
      <w:r>
        <w:t>ClustalO</w:t>
      </w:r>
      <w:proofErr w:type="spellEnd"/>
      <w:r>
        <w:t xml:space="preserve"> algorithm as implemented in </w:t>
      </w:r>
      <w:proofErr w:type="spellStart"/>
      <w:r>
        <w:t>SeaView</w:t>
      </w:r>
      <w:proofErr w:type="spellEnd"/>
      <w:r>
        <w:t xml:space="preserve"> </w:t>
      </w:r>
      <w:sdt>
        <w:sdtPr>
          <w:rPr>
            <w:color w:val="000000"/>
          </w:rPr>
          <w:tag w:val="MENDELEY_CITATION_v3_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"/>
          <w:id w:val="-606960714"/>
          <w:placeholder>
            <w:docPart w:val="DefaultPlaceholder_-1854013440"/>
          </w:placeholder>
        </w:sdtPr>
        <w:sdtContent>
          <w:r w:rsidR="00F53A9B" w:rsidRPr="00F53A9B">
            <w:rPr>
              <w:color w:val="000000"/>
            </w:rPr>
            <w:t>[26]</w:t>
          </w:r>
        </w:sdtContent>
      </w:sdt>
      <w:r>
        <w:t xml:space="preserve"> created initial histone AA alignments. However, for the final analyses presented here, </w:t>
      </w:r>
      <w:proofErr w:type="spellStart"/>
      <w:r>
        <w:t>Foldmason</w:t>
      </w:r>
      <w:proofErr w:type="spellEnd"/>
      <w:r>
        <w:t xml:space="preserve"> </w:t>
      </w:r>
      <w:sdt>
        <w:sdtPr>
          <w:rPr>
            <w:color w:val="000000"/>
          </w:rPr>
          <w:tag w:val="MENDELEY_CITATION_v3_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"/>
          <w:id w:val="1211760150"/>
          <w:placeholder>
            <w:docPart w:val="DefaultPlaceholder_-1854013440"/>
          </w:placeholder>
        </w:sdtPr>
        <w:sdtContent>
          <w:r w:rsidR="00F53A9B" w:rsidRPr="00F53A9B">
            <w:rPr>
              <w:color w:val="000000"/>
            </w:rPr>
            <w:t>[9]</w:t>
          </w:r>
        </w:sdtContent>
      </w:sdt>
      <w:r>
        <w:t xml:space="preserve"> was employed to create </w:t>
      </w:r>
      <w:proofErr w:type="gramStart"/>
      <w:r>
        <w:t>structurally-informed</w:t>
      </w:r>
      <w:proofErr w:type="gramEnd"/>
      <w:r>
        <w:t xml:space="preserve"> AA superfamily alignments. Maximum likelihood phylogenetic interference was performed in IQ-TREE2, with substitution models selected by IQ-TREE’s model finder using the BIC criterion </w:t>
      </w:r>
      <w:sdt>
        <w:sdtPr>
          <w:rPr>
            <w:color w:val="000000"/>
          </w:rPr>
          <w:tag w:val="MENDELEY_CITATION_v3_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"/>
          <w:id w:val="-1863426205"/>
          <w:placeholder>
            <w:docPart w:val="DefaultPlaceholder_-1854013440"/>
          </w:placeholder>
        </w:sdtPr>
        <w:sdtContent>
          <w:r w:rsidR="00F53A9B" w:rsidRPr="00F53A9B">
            <w:rPr>
              <w:color w:val="000000"/>
            </w:rPr>
            <w:t>[27]</w:t>
          </w:r>
        </w:sdtContent>
      </w:sdt>
      <w:r>
        <w:t xml:space="preserve">. </w:t>
      </w:r>
    </w:p>
    <w:p w14:paraId="760854CC" w14:textId="77777777" w:rsidR="00A13BAB" w:rsidRDefault="00A13BAB"/>
    <w:p w14:paraId="760854CD" w14:textId="7E8B59DD" w:rsidR="00A13BAB" w:rsidRDefault="00B43CC2">
      <w:r>
        <w:rPr>
          <w:b/>
        </w:rPr>
        <w:t>3Di phylogenetic inference.</w:t>
      </w:r>
      <w:r>
        <w:t xml:space="preserve"> </w:t>
      </w:r>
      <w:proofErr w:type="spellStart"/>
      <w:r>
        <w:t>Foldmason</w:t>
      </w:r>
      <w:proofErr w:type="spellEnd"/>
      <w:r>
        <w:t xml:space="preserve"> was employed to create </w:t>
      </w:r>
      <w:proofErr w:type="gramStart"/>
      <w:r>
        <w:t>structurally-informed</w:t>
      </w:r>
      <w:proofErr w:type="gramEnd"/>
      <w:r>
        <w:t xml:space="preserve"> joint 3Di and AA alignments </w:t>
      </w:r>
      <w:sdt>
        <w:sdtPr>
          <w:rPr>
            <w:color w:val="000000"/>
          </w:rPr>
          <w:tag w:val="MENDELEY_CITATION_v3_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"/>
          <w:id w:val="852769900"/>
          <w:placeholder>
            <w:docPart w:val="DefaultPlaceholder_-1854013440"/>
          </w:placeholder>
        </w:sdtPr>
        <w:sdtContent>
          <w:r w:rsidR="00F53A9B" w:rsidRPr="00F53A9B">
            <w:rPr>
              <w:color w:val="000000"/>
            </w:rPr>
            <w:t>[9]</w:t>
          </w:r>
        </w:sdtContent>
      </w:sdt>
      <w:r>
        <w:t xml:space="preserve">. Maximum likelihood interference of phylogenies was done in IQ-TREE2 using the </w:t>
      </w:r>
      <w:proofErr w:type="spellStart"/>
      <w:r>
        <w:t>Foldseek</w:t>
      </w:r>
      <w:proofErr w:type="spellEnd"/>
      <w:r>
        <w:t xml:space="preserve"> 3Di rate matrix as in in Puente-Lelievre et al. (2024a</w:t>
      </w:r>
      <w:proofErr w:type="gramStart"/>
      <w:r>
        <w:t>), and</w:t>
      </w:r>
      <w:proofErr w:type="gramEnd"/>
      <w:r>
        <w:t xml:space="preserve"> using IQ-TREE’s model finder to choose base-frequency and among-site rate variation models </w:t>
      </w:r>
      <w:sdt>
        <w:sdtPr>
          <w:rPr>
            <w:color w:val="000000"/>
          </w:rPr>
          <w:tag w:val="MENDELEY_CITATION_v3_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"/>
          <w:id w:val="-7686473"/>
          <w:placeholder>
            <w:docPart w:val="DefaultPlaceholder_-1854013440"/>
          </w:placeholder>
        </w:sdtPr>
        <w:sdtContent>
          <w:r w:rsidR="00F53A9B" w:rsidRPr="00F53A9B">
            <w:rPr>
              <w:color w:val="000000"/>
            </w:rPr>
            <w:t>[27]</w:t>
          </w:r>
        </w:sdtContent>
      </w:sdt>
      <w:r>
        <w:t xml:space="preserve">. </w:t>
      </w:r>
    </w:p>
    <w:p w14:paraId="760854CE" w14:textId="77777777" w:rsidR="00A13BAB" w:rsidRDefault="00A13BAB"/>
    <w:p w14:paraId="760854CF" w14:textId="0A8D815F" w:rsidR="00A13BAB" w:rsidRDefault="00B43CC2">
      <w:r>
        <w:rPr>
          <w:b/>
        </w:rPr>
        <w:t>Partitioned analysis of AA+3Di datasets.</w:t>
      </w:r>
      <w:r>
        <w:t xml:space="preserve"> Partitioned analyses were performed with IQ-TREE2 with the “-p” option </w:t>
      </w:r>
      <w:sdt>
        <w:sdtPr>
          <w:rPr>
            <w:color w:val="000000"/>
          </w:rPr>
          <w:tag w:val="MENDELEY_CITATION_v3_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"/>
          <w:id w:val="-79068868"/>
          <w:placeholder>
            <w:docPart w:val="DefaultPlaceholder_-1854013440"/>
          </w:placeholder>
        </w:sdtPr>
        <w:sdtContent>
          <w:r w:rsidR="00F53A9B" w:rsidRPr="00F53A9B">
            <w:rPr>
              <w:color w:val="000000"/>
            </w:rPr>
            <w:t>[27]</w:t>
          </w:r>
        </w:sdtContent>
      </w:sdt>
      <w:r w:rsidR="00DB12D5">
        <w:t xml:space="preserve">. </w:t>
      </w:r>
      <w:r>
        <w:t xml:space="preserve">The models for each partition were determined as above for the AA-only and 3Di-only datasets. </w:t>
      </w:r>
    </w:p>
    <w:p w14:paraId="760854D0" w14:textId="77777777" w:rsidR="00A13BAB" w:rsidRDefault="00A13BAB"/>
    <w:p w14:paraId="760854D1" w14:textId="5FA4F9ED" w:rsidR="00A13BAB" w:rsidRDefault="00B43CC2">
      <w:r>
        <w:rPr>
          <w:b/>
        </w:rPr>
        <w:t>Bayesian partitioned analysis.</w:t>
      </w:r>
      <w:r>
        <w:t xml:space="preserve"> Bayesian analyses in BEAST </w:t>
      </w:r>
      <w:sdt>
        <w:sdtPr>
          <w:rPr>
            <w:color w:val="000000"/>
          </w:rPr>
          <w:tag w:val="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"/>
          <w:id w:val="1268351509"/>
          <w:placeholder>
            <w:docPart w:val="DefaultPlaceholder_-1854013440"/>
          </w:placeholder>
        </w:sdtPr>
        <w:sdtContent>
          <w:r w:rsidR="00F53A9B" w:rsidRPr="00F53A9B">
            <w:rPr>
              <w:color w:val="000000"/>
            </w:rPr>
            <w:t>[28,29]</w:t>
          </w:r>
        </w:sdtContent>
      </w:sdt>
      <w:r>
        <w:t xml:space="preserve"> may have some advantages over undated molecular phylogenetics performed by IQ-TREE. While absolute dating of divergence times in ancient protein superfamilies is extremely challenging and is not attempted here, BEAST can be used in a relative-dating framework where no claim is made about absolute divergence times. An advantage of doing so is that BEAST relative-dating analyses automatically perform (1) model-averaging over various possible sequence evolution models; (2) rooting of the phylogeny (all sampled posterior trees are rooted, as are the output summary trees); and (3) Bayesian measures of uncertainty (posterior support values for each branch in the summary tree, and node-height uncertainty for all internal nodes). Model setup was as above for IQ-</w:t>
      </w:r>
      <w:proofErr w:type="gramStart"/>
      <w:r>
        <w:t>TREE, but</w:t>
      </w:r>
      <w:proofErr w:type="gramEnd"/>
      <w:r>
        <w:t xml:space="preserve"> using the BEAST package OBAMA</w:t>
      </w:r>
      <w:r w:rsidR="00DB12D5">
        <w:t xml:space="preserve"> </w:t>
      </w:r>
      <w:sdt>
        <w:sdtPr>
          <w:rPr>
            <w:color w:val="000000"/>
          </w:rPr>
          <w:tag w:val="MENDELEY_CITATION_v3_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"/>
          <w:id w:val="595291341"/>
          <w:placeholder>
            <w:docPart w:val="DefaultPlaceholder_-1854013440"/>
          </w:placeholder>
        </w:sdtPr>
        <w:sdtContent>
          <w:r w:rsidR="00F53A9B" w:rsidRPr="00F53A9B">
            <w:rPr>
              <w:color w:val="000000"/>
            </w:rPr>
            <w:t>[30]</w:t>
          </w:r>
        </w:sdtContent>
      </w:sdt>
      <w:r>
        <w:t xml:space="preserve"> for model averaging, and the </w:t>
      </w:r>
      <w:proofErr w:type="spellStart"/>
      <w:r>
        <w:t>Gammaspike</w:t>
      </w:r>
      <w:proofErr w:type="spellEnd"/>
      <w:r>
        <w:t xml:space="preserve"> model</w:t>
      </w:r>
      <w:r w:rsidR="00DB12D5">
        <w:t xml:space="preserve"> </w:t>
      </w:r>
      <w:sdt>
        <w:sdtPr>
          <w:rPr>
            <w:color w:val="000000"/>
          </w:rPr>
          <w:tag w:val="MENDELEY_CITATION_v3_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"/>
          <w:id w:val="1206144983"/>
          <w:placeholder>
            <w:docPart w:val="DefaultPlaceholder_-1854013440"/>
          </w:placeholder>
        </w:sdtPr>
        <w:sdtContent>
          <w:r w:rsidR="00F53A9B" w:rsidRPr="00F53A9B">
            <w:rPr>
              <w:color w:val="000000"/>
            </w:rPr>
            <w:t>[31]</w:t>
          </w:r>
        </w:sdtContent>
      </w:sdt>
      <w:r>
        <w:t xml:space="preserve"> of </w:t>
      </w:r>
      <w:proofErr w:type="spellStart"/>
      <w:r>
        <w:t>branchwise</w:t>
      </w:r>
      <w:proofErr w:type="spellEnd"/>
      <w:r>
        <w:t xml:space="preserve"> rate variation to test for smooth or sudden changes in rate along branches. </w:t>
      </w:r>
      <w:proofErr w:type="spellStart"/>
      <w:r>
        <w:t>FoldBeast</w:t>
      </w:r>
      <w:proofErr w:type="spellEnd"/>
      <w:r>
        <w:t xml:space="preserve"> </w:t>
      </w:r>
      <w:r w:rsidR="00197673">
        <w:t>(</w:t>
      </w:r>
      <w:r w:rsidR="00F2500E" w:rsidRPr="00F2500E">
        <w:rPr>
          <w:color w:val="467886"/>
          <w:u w:val="single"/>
        </w:rPr>
        <w:t>https://github.com/jordandouglas/FoldBeast/</w:t>
      </w:r>
      <w:r w:rsidR="00197673">
        <w:t xml:space="preserve">) </w:t>
      </w:r>
      <w:r>
        <w:t xml:space="preserve">was used </w:t>
      </w:r>
      <w:r w:rsidR="00F2500E">
        <w:t>with</w:t>
      </w:r>
      <w:r>
        <w:t xml:space="preserve"> the 3Di data. </w:t>
      </w:r>
      <w:r w:rsidR="003330D3">
        <w:t>AA and 3Di-only</w:t>
      </w:r>
      <w:r>
        <w:t xml:space="preserve"> MCMC runs collected 10 million samples, which on these relatively small datasets was </w:t>
      </w:r>
      <w:r>
        <w:lastRenderedPageBreak/>
        <w:t xml:space="preserve">sufficient to obtain 200 ESS for all summary statistics. </w:t>
      </w:r>
      <w:r w:rsidR="003330D3">
        <w:t>The Linked tree, using AA+3Di ran for 30 million</w:t>
      </w:r>
      <w:r w:rsidR="009300B8">
        <w:t xml:space="preserve"> steps. The run using the </w:t>
      </w:r>
      <w:proofErr w:type="spellStart"/>
      <w:r w:rsidR="009300B8">
        <w:t>GammaSpike</w:t>
      </w:r>
      <w:proofErr w:type="spellEnd"/>
      <w:r w:rsidR="00505600">
        <w:t xml:space="preserve"> model ran for 15 million steps.</w:t>
      </w:r>
    </w:p>
    <w:p w14:paraId="760854D2" w14:textId="77777777" w:rsidR="00A13BAB" w:rsidRDefault="00A13BAB"/>
    <w:p w14:paraId="760854DC" w14:textId="7B0B5F74" w:rsidR="00A13BAB" w:rsidRDefault="00B43CC2">
      <w:r>
        <w:rPr>
          <w:b/>
        </w:rPr>
        <w:t>3Di rate matrix.</w:t>
      </w:r>
      <w:r>
        <w:t xml:space="preserve"> The rate matrix from </w:t>
      </w:r>
      <w:sdt>
        <w:sdtPr>
          <w:rPr>
            <w:color w:val="000000"/>
          </w:rPr>
          <w:tag w:val="MENDELEY_CITATION_v3_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"/>
          <w:id w:val="971485352"/>
          <w:placeholder>
            <w:docPart w:val="DefaultPlaceholder_-1854013440"/>
          </w:placeholder>
        </w:sdtPr>
        <w:sdtContent>
          <w:r w:rsidR="00DF4172" w:rsidRPr="00DF4172">
            <w:rPr>
              <w:color w:val="000000"/>
            </w:rPr>
            <w:t>[5]</w:t>
          </w:r>
        </w:sdtContent>
      </w:sdt>
      <w:r>
        <w:t xml:space="preserve"> was used with all 3Di alignments. Four superfamilies (a.35.1, a.38.1, a.39.2, and b.122.1) were tested using the alternate rate matrices presented in </w:t>
      </w:r>
      <w:sdt>
        <w:sdtPr>
          <w:rPr>
            <w:color w:val="000000"/>
          </w:rPr>
          <w:tag w:val="MENDELEY_CITATION_v3_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"/>
          <w:id w:val="453528289"/>
          <w:placeholder>
            <w:docPart w:val="DefaultPlaceholder_-1854013440"/>
          </w:placeholder>
        </w:sdtPr>
        <w:sdtContent>
          <w:r w:rsidR="00F53A9B" w:rsidRPr="00F53A9B">
            <w:rPr>
              <w:color w:val="000000"/>
            </w:rPr>
            <w:t>[11]</w:t>
          </w:r>
        </w:sdtContent>
      </w:sdt>
      <w:r>
        <w:t xml:space="preserve">. Their average bootstrap percentages were both lower (51% vs 45%, and 49%). Linear regression found the difference to be weakly significant (p = 0.018 and 0.0299). This indicated resolution would be better with the </w:t>
      </w:r>
      <w:proofErr w:type="spellStart"/>
      <w:r w:rsidR="00605985">
        <w:t>Foldseek</w:t>
      </w:r>
      <w:proofErr w:type="spellEnd"/>
      <w:r w:rsidR="00605985">
        <w:t>-derived</w:t>
      </w:r>
      <w:r>
        <w:t xml:space="preserve"> rate matrix (</w:t>
      </w:r>
      <w:r>
        <w:rPr>
          <w:b/>
        </w:rPr>
        <w:t xml:space="preserve">Table </w:t>
      </w:r>
      <w:r w:rsidR="00D14BF5">
        <w:rPr>
          <w:b/>
        </w:rPr>
        <w:t>S2</w:t>
      </w:r>
      <w:r>
        <w:t xml:space="preserve">). </w:t>
      </w:r>
    </w:p>
    <w:p w14:paraId="760854DD" w14:textId="77777777" w:rsidR="00A13BAB" w:rsidRDefault="00A13BAB"/>
    <w:p w14:paraId="760854DE" w14:textId="44606955" w:rsidR="00A13BAB" w:rsidRDefault="00B43CC2">
      <w:r>
        <w:rPr>
          <w:b/>
        </w:rPr>
        <w:t>Effective Alphabet Size.</w:t>
      </w:r>
      <w:r>
        <w:t xml:space="preserve"> Raw character frequencies from alignments were obtained from IQ-TREE2 </w:t>
      </w:r>
      <w:sdt>
        <w:sdtPr>
          <w:rPr>
            <w:color w:val="000000"/>
          </w:rPr>
          <w:tag w:val="MENDELEY_CITATION_v3_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"/>
          <w:id w:val="2061816214"/>
          <w:placeholder>
            <w:docPart w:val="DefaultPlaceholder_-1854013440"/>
          </w:placeholder>
        </w:sdtPr>
        <w:sdtContent>
          <w:r w:rsidR="00F53A9B" w:rsidRPr="00F53A9B">
            <w:rPr>
              <w:color w:val="000000"/>
            </w:rPr>
            <w:t>[27]</w:t>
          </w:r>
        </w:sdtContent>
      </w:sdt>
      <w:r>
        <w:t>. Estimated frequencies for the Histone-fold dataset were obtained from BEAST posteriors</w:t>
      </w:r>
      <w:r w:rsidR="00892F23">
        <w:t xml:space="preserve"> </w:t>
      </w:r>
      <w:sdt>
        <w:sdtPr>
          <w:rPr>
            <w:color w:val="000000"/>
          </w:rPr>
          <w:tag w:val="MENDELEY_CITATION_v3_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"/>
          <w:id w:val="-866141427"/>
          <w:placeholder>
            <w:docPart w:val="DefaultPlaceholder_-1854013440"/>
          </w:placeholder>
        </w:sdtPr>
        <w:sdtContent>
          <w:r w:rsidR="00F53A9B" w:rsidRPr="00F53A9B">
            <w:rPr>
              <w:color w:val="000000"/>
            </w:rPr>
            <w:t>[28]</w:t>
          </w:r>
        </w:sdtContent>
      </w:sdt>
      <w:r>
        <w:t xml:space="preserve">. Shannon entropies were calculated for each alignment, summed and converted into an effective alphabet size </w:t>
      </w:r>
      <w:sdt>
        <w:sdtPr>
          <w:rPr>
            <w:color w:val="000000"/>
          </w:rPr>
          <w:tag w:val="MENDELEY_CITATION_v3_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"/>
          <w:id w:val="-1065865755"/>
          <w:placeholder>
            <w:docPart w:val="DefaultPlaceholder_-1854013440"/>
          </w:placeholder>
        </w:sdtPr>
        <w:sdtContent>
          <w:r w:rsidR="00F53A9B" w:rsidRPr="00F53A9B">
            <w:rPr>
              <w:color w:val="000000"/>
            </w:rPr>
            <w:t>[32]</w:t>
          </w:r>
        </w:sdtContent>
      </w:sdt>
      <w:r>
        <w:t xml:space="preserve">. </w:t>
      </w:r>
    </w:p>
    <w:p w14:paraId="760854DF" w14:textId="77777777" w:rsidR="00A13BAB" w:rsidRDefault="00A13BAB"/>
    <w:p w14:paraId="760854E0" w14:textId="77777777" w:rsidR="00A13BAB" w:rsidRDefault="00B43CC2">
      <w:pPr>
        <w:jc w:val="center"/>
        <w:rPr>
          <w:rFonts w:ascii="Cambria Math" w:eastAsia="Cambria Math" w:hAnsi="Cambria Math" w:cs="Cambria Math"/>
        </w:rPr>
      </w:pPr>
      <m:oMathPara>
        <m:oMath>
          <m:r>
            <w:rPr>
              <w:rFonts w:ascii="Cambria Math" w:eastAsia="Cambria Math" w:hAnsi="Cambria Math" w:cs="Cambria Math"/>
            </w:rPr>
            <m:t>Effective alphabet size= e ^-</m:t>
          </m:r>
          <m:nary>
            <m:naryPr>
              <m:chr m:val="∑"/>
              <m:ctrlPr>
                <w:ins w:id="0" w:author="Nicholas Matzke" w:date="2025-06-30T20:05:00Z" w16du:dateUtc="2025-06-30T08:05:00Z">
                  <w:rPr>
                    <w:rFonts w:ascii="Cambria Math" w:eastAsia="Cambria Math" w:hAnsi="Cambria Math" w:cs="Cambria Math"/>
                  </w:rPr>
                </w:ins>
              </m:ctrlPr>
            </m:naryPr>
            <m:sub>
              <m:r>
                <w:rPr>
                  <w:rFonts w:ascii="Cambria Math" w:eastAsia="Cambria Math" w:hAnsi="Cambria Math" w:cs="Cambria Math"/>
                </w:rPr>
                <m:t>base=1</m:t>
              </m:r>
            </m:sub>
            <m:sup>
              <m:r>
                <w:rPr>
                  <w:rFonts w:ascii="Cambria Math" w:eastAsia="Cambria Math" w:hAnsi="Cambria Math" w:cs="Cambria Math"/>
                </w:rPr>
                <m:t>20</m:t>
              </m:r>
            </m:sup>
            <m:e/>
          </m:nary>
          <m:sSub>
            <m:sSubPr>
              <m:ctrlPr>
                <w:ins w:id="1" w:author="Nicholas Matzke" w:date="2025-06-30T20:05:00Z" w16du:dateUtc="2025-06-30T08:05:00Z">
                  <w:rPr>
                    <w:rFonts w:ascii="Cambria Math" w:eastAsia="Cambria Math" w:hAnsi="Cambria Math" w:cs="Cambria Math"/>
                  </w:rPr>
                </w:ins>
              </m:ctrlPr>
            </m:sSubPr>
            <m:e>
              <m:r>
                <w:rPr>
                  <w:rFonts w:ascii="Cambria Math" w:eastAsia="Cambria Math" w:hAnsi="Cambria Math" w:cs="Cambria Math"/>
                </w:rPr>
                <m:t>Freq</m:t>
              </m:r>
            </m:e>
            <m:sub>
              <m:r>
                <w:rPr>
                  <w:rFonts w:ascii="Cambria Math" w:eastAsia="Cambria Math" w:hAnsi="Cambria Math" w:cs="Cambria Math"/>
                </w:rPr>
                <m:t>base</m:t>
              </m:r>
            </m:sub>
          </m:sSub>
          <m:r>
            <w:rPr>
              <w:rFonts w:ascii="Cambria Math" w:eastAsia="Cambria Math" w:hAnsi="Cambria Math" w:cs="Cambria Math"/>
            </w:rPr>
            <m:t>*Ln</m:t>
          </m:r>
          <m:d>
            <m:dPr>
              <m:ctrlPr>
                <w:ins w:id="2" w:author="Nicholas Matzke" w:date="2025-06-30T20:05:00Z" w16du:dateUtc="2025-06-30T08:05:00Z">
                  <w:rPr>
                    <w:rFonts w:ascii="Cambria Math" w:eastAsia="Cambria Math" w:hAnsi="Cambria Math" w:cs="Cambria Math"/>
                  </w:rPr>
                </w:ins>
              </m:ctrlPr>
            </m:dPr>
            <m:e>
              <m:sSub>
                <m:sSubPr>
                  <m:ctrlPr>
                    <w:ins w:id="3" w:author="Nicholas Matzke" w:date="2025-06-30T20:05:00Z" w16du:dateUtc="2025-06-30T08:05:00Z">
                      <w:rPr>
                        <w:rFonts w:ascii="Cambria Math" w:eastAsia="Cambria Math" w:hAnsi="Cambria Math" w:cs="Cambria Math"/>
                      </w:rPr>
                    </w:ins>
                  </m:ctrlPr>
                </m:sSubPr>
                <m:e>
                  <m:r>
                    <w:rPr>
                      <w:rFonts w:ascii="Cambria Math" w:eastAsia="Cambria Math" w:hAnsi="Cambria Math" w:cs="Cambria Math"/>
                    </w:rPr>
                    <m:t>Freq</m:t>
                  </m:r>
                </m:e>
                <m:sub>
                  <m:r>
                    <w:rPr>
                      <w:rFonts w:ascii="Cambria Math" w:eastAsia="Cambria Math" w:hAnsi="Cambria Math" w:cs="Cambria Math"/>
                    </w:rPr>
                    <m:t>base</m:t>
                  </m:r>
                </m:sub>
              </m:sSub>
            </m:e>
          </m:d>
        </m:oMath>
      </m:oMathPara>
    </w:p>
    <w:p w14:paraId="760854E1" w14:textId="77777777" w:rsidR="00A13BAB" w:rsidRDefault="00A13BAB"/>
    <w:p w14:paraId="760854E2" w14:textId="77777777" w:rsidR="00A13BAB" w:rsidRDefault="00A13BAB"/>
    <w:p w14:paraId="760854E3" w14:textId="1B154FE9" w:rsidR="00A13BAB" w:rsidRDefault="00B43CC2">
      <w:proofErr w:type="spellStart"/>
      <w:r>
        <w:rPr>
          <w:b/>
        </w:rPr>
        <w:t>sCF</w:t>
      </w:r>
      <w:proofErr w:type="spellEnd"/>
      <w:r>
        <w:rPr>
          <w:b/>
        </w:rPr>
        <w:t>.</w:t>
      </w:r>
      <w:r>
        <w:t xml:space="preserve"> Site concordance factors were calculated in IQ-TREE2 with the -</w:t>
      </w:r>
      <w:proofErr w:type="spellStart"/>
      <w:r>
        <w:t>blfix</w:t>
      </w:r>
      <w:proofErr w:type="spellEnd"/>
      <w:r>
        <w:t xml:space="preserve"> option </w:t>
      </w:r>
      <w:sdt>
        <w:sdtPr>
          <w:rPr>
            <w:color w:val="000000"/>
          </w:rPr>
          <w:tag w:val="MENDELEY_CITATION_v3_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"/>
          <w:id w:val="2017272191"/>
          <w:placeholder>
            <w:docPart w:val="DefaultPlaceholder_-1854013440"/>
          </w:placeholder>
        </w:sdtPr>
        <w:sdtContent>
          <w:r w:rsidR="00F53A9B" w:rsidRPr="00F53A9B">
            <w:rPr>
              <w:color w:val="000000"/>
            </w:rPr>
            <w:t>[27,33]</w:t>
          </w:r>
        </w:sdtContent>
      </w:sdt>
      <w:r>
        <w:t>. For3Di alignments, the model was fixed to the3Di rate matrix. IQ-TREE was allowed to re-estimate AA models.</w:t>
      </w:r>
    </w:p>
    <w:p w14:paraId="760854E4" w14:textId="77777777" w:rsidR="00A13BAB" w:rsidRDefault="00A13BAB"/>
    <w:p w14:paraId="760854E5" w14:textId="55A059AB" w:rsidR="00A13BAB" w:rsidRDefault="00B43CC2">
      <w:r>
        <w:rPr>
          <w:b/>
        </w:rPr>
        <w:t>Correlogram.</w:t>
      </w:r>
      <w:r>
        <w:t xml:space="preserve"> </w:t>
      </w:r>
      <w:r w:rsidR="00605985">
        <w:t xml:space="preserve">The </w:t>
      </w:r>
      <w:r>
        <w:t xml:space="preserve">R function </w:t>
      </w:r>
      <w:proofErr w:type="spellStart"/>
      <w:r w:rsidR="00605985">
        <w:rPr>
          <w:i/>
        </w:rPr>
        <w:t>c</w:t>
      </w:r>
      <w:r>
        <w:rPr>
          <w:i/>
        </w:rPr>
        <w:t>or</w:t>
      </w:r>
      <w:proofErr w:type="spellEnd"/>
      <w:r>
        <w:t xml:space="preserve"> was used to calculate Pearson correlations. </w:t>
      </w:r>
      <w:proofErr w:type="spellStart"/>
      <w:r>
        <w:rPr>
          <w:i/>
        </w:rPr>
        <w:t>cor.test</w:t>
      </w:r>
      <w:proofErr w:type="spellEnd"/>
      <w:r>
        <w:t xml:space="preserve"> was used to calculate significance. Linear models were calculated with R’s </w:t>
      </w:r>
      <w:proofErr w:type="spellStart"/>
      <w:r>
        <w:rPr>
          <w:i/>
        </w:rPr>
        <w:t>lm</w:t>
      </w:r>
      <w:proofErr w:type="spellEnd"/>
      <w:r>
        <w:t xml:space="preserve"> function. The R library </w:t>
      </w:r>
      <w:proofErr w:type="spellStart"/>
      <w:r w:rsidR="00605985" w:rsidRPr="00605985">
        <w:rPr>
          <w:i/>
          <w:iCs/>
        </w:rPr>
        <w:t>c</w:t>
      </w:r>
      <w:r w:rsidRPr="00605985">
        <w:rPr>
          <w:i/>
          <w:iCs/>
        </w:rPr>
        <w:t>orrplot</w:t>
      </w:r>
      <w:proofErr w:type="spellEnd"/>
      <w:r>
        <w:t xml:space="preserve"> </w:t>
      </w:r>
      <w:sdt>
        <w:sdtPr>
          <w:rPr>
            <w:color w:val="000000"/>
          </w:rPr>
          <w:tag w:val="MENDELEY_CITATION_v3_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"/>
          <w:id w:val="-1572956226"/>
          <w:placeholder>
            <w:docPart w:val="DefaultPlaceholder_-1854013440"/>
          </w:placeholder>
        </w:sdtPr>
        <w:sdtContent>
          <w:r w:rsidR="00F53A9B" w:rsidRPr="00F53A9B">
            <w:rPr>
              <w:color w:val="000000"/>
            </w:rPr>
            <w:t>[34]</w:t>
          </w:r>
        </w:sdtContent>
      </w:sdt>
      <w:r>
        <w:t xml:space="preserve"> visualized the correlogram. Only correlations with significance p =&lt; 0.01 were displayed.</w:t>
      </w:r>
    </w:p>
    <w:p w14:paraId="760854E6" w14:textId="77777777" w:rsidR="00A13BAB" w:rsidRDefault="00A13BAB"/>
    <w:p w14:paraId="760854E7" w14:textId="25A2B750" w:rsidR="00A13BAB" w:rsidRDefault="00B43CC2">
      <w:r>
        <w:rPr>
          <w:b/>
        </w:rPr>
        <w:t>Old/Young nodes.</w:t>
      </w:r>
      <w:r>
        <w:t xml:space="preserve"> </w:t>
      </w:r>
      <w:proofErr w:type="gramStart"/>
      <w:r>
        <w:t>In order to</w:t>
      </w:r>
      <w:proofErr w:type="gramEnd"/>
      <w:r>
        <w:t xml:space="preserve"> judge some nodes to be relatively older than others, a rooted tree is needed. While BEAST automatically estimates the root position, IQ-TREE does not. Therefore, for IQ-TREE phylogenies, we used midpoint rooting in R package </w:t>
      </w:r>
      <w:r w:rsidRPr="00605985">
        <w:rPr>
          <w:i/>
          <w:iCs/>
        </w:rPr>
        <w:t>phytools</w:t>
      </w:r>
      <w:r>
        <w:t xml:space="preserve"> </w:t>
      </w:r>
      <w:sdt>
        <w:sdtPr>
          <w:rPr>
            <w:color w:val="000000"/>
          </w:rPr>
          <w:tag w:val="MENDELEY_CITATION_v3_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"/>
          <w:id w:val="1894303880"/>
          <w:placeholder>
            <w:docPart w:val="DefaultPlaceholder_-1854013440"/>
          </w:placeholder>
        </w:sdtPr>
        <w:sdtContent>
          <w:r w:rsidR="00F53A9B" w:rsidRPr="00F53A9B">
            <w:rPr>
              <w:color w:val="000000"/>
            </w:rPr>
            <w:t>[35]</w:t>
          </w:r>
        </w:sdtContent>
      </w:sdt>
      <w:r>
        <w:t xml:space="preserve">, which places the root in the middle of the longest path through the tree. Midpoint rooting is known to be uncertain and can be affected by artefacts such as long branches, but outgroups are typically not available for such ancient divergences, and at least midpoint roots plausibly place the root far from the tips of the tree, typically separating major named groups (e.g. protein families) into separate clades. For our purpose, which was merely to roughly distinguish statistical resolution at deeper versus shallower nodes, this was adequate. For each node in a tree, the root-to-node distance was calculated with R library </w:t>
      </w:r>
      <w:r>
        <w:rPr>
          <w:i/>
        </w:rPr>
        <w:t xml:space="preserve">castor </w:t>
      </w:r>
      <w:sdt>
        <w:sdtPr>
          <w:rPr>
            <w:iCs/>
            <w:color w:val="000000"/>
          </w:rPr>
          <w:tag w:val="MENDELEY_CITATION_v3_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"/>
          <w:id w:val="1743519723"/>
          <w:placeholder>
            <w:docPart w:val="DefaultPlaceholder_-1854013440"/>
          </w:placeholder>
        </w:sdtPr>
        <w:sdtContent>
          <w:r w:rsidR="00F53A9B" w:rsidRPr="00F53A9B">
            <w:rPr>
              <w:iCs/>
              <w:color w:val="000000"/>
            </w:rPr>
            <w:t>[36]</w:t>
          </w:r>
        </w:sdtContent>
      </w:sdt>
      <w:r>
        <w:t>, 2018). The median of these root-to-node distances was calculated for each tree, and nodes closer to root than median were considered “deep,” while those above the median were “young.” Mean support values are calculated as above.</w:t>
      </w:r>
    </w:p>
    <w:p w14:paraId="760854E8" w14:textId="77777777" w:rsidR="00A13BAB" w:rsidRDefault="00A13BAB"/>
    <w:p w14:paraId="760854E9" w14:textId="77777777" w:rsidR="00A13BAB" w:rsidRDefault="00A13BAB"/>
    <w:p w14:paraId="760854EA" w14:textId="77777777" w:rsidR="00A13BAB" w:rsidRDefault="00A13BAB"/>
    <w:p w14:paraId="760854EB" w14:textId="77777777" w:rsidR="00A13BAB" w:rsidRDefault="00B43CC2">
      <w:pPr>
        <w:rPr>
          <w:b/>
        </w:rPr>
      </w:pPr>
      <w:r>
        <w:br w:type="page"/>
      </w:r>
    </w:p>
    <w:p w14:paraId="760854EC" w14:textId="6DBECE3C" w:rsidR="00A13BAB" w:rsidRPr="001D03E4" w:rsidRDefault="001D03E4">
      <w:pPr>
        <w:rPr>
          <w:b/>
        </w:rPr>
      </w:pPr>
      <w:r>
        <w:rPr>
          <w:b/>
        </w:rPr>
        <w:lastRenderedPageBreak/>
        <w:t>RESULTS</w:t>
      </w:r>
    </w:p>
    <w:p w14:paraId="760854ED" w14:textId="77777777" w:rsidR="00A13BAB" w:rsidRDefault="00A13BAB"/>
    <w:p w14:paraId="760854EE" w14:textId="77777777" w:rsidR="00A13BAB" w:rsidRDefault="00B43CC2">
      <w:pPr>
        <w:rPr>
          <w:b/>
        </w:rPr>
      </w:pPr>
      <w:r>
        <w:rPr>
          <w:b/>
        </w:rPr>
        <w:t>Comparison of AA-only, 3Di-only, and AA+3Di analyses across 10 superfamilies</w:t>
      </w:r>
    </w:p>
    <w:p w14:paraId="760854EF" w14:textId="77777777" w:rsidR="00A13BAB" w:rsidRDefault="00A13BAB"/>
    <w:p w14:paraId="760854F0" w14:textId="77777777" w:rsidR="00A13BAB" w:rsidRDefault="00B43CC2">
      <w:r>
        <w:rPr>
          <w:noProof/>
        </w:rPr>
        <w:drawing>
          <wp:inline distT="114300" distB="114300" distL="114300" distR="114300" wp14:anchorId="7608556E" wp14:editId="7608556F">
            <wp:extent cx="2472294" cy="2069827"/>
            <wp:effectExtent l="0" t="0" r="0" b="0"/>
            <wp:docPr id="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3"/>
                    <a:srcRect/>
                    <a:stretch>
                      <a:fillRect/>
                    </a:stretch>
                  </pic:blipFill>
                  <pic:spPr>
                    <a:xfrm>
                      <a:off x="0" y="0"/>
                      <a:ext cx="2472294" cy="2069827"/>
                    </a:xfrm>
                    <a:prstGeom prst="rect">
                      <a:avLst/>
                    </a:prstGeom>
                    <a:ln/>
                  </pic:spPr>
                </pic:pic>
              </a:graphicData>
            </a:graphic>
          </wp:inline>
        </w:drawing>
      </w:r>
      <w:r>
        <w:rPr>
          <w:noProof/>
        </w:rPr>
        <w:drawing>
          <wp:inline distT="114300" distB="114300" distL="114300" distR="114300" wp14:anchorId="76085570" wp14:editId="76085571">
            <wp:extent cx="2509838" cy="2072075"/>
            <wp:effectExtent l="0" t="0" r="0" b="0"/>
            <wp:docPr id="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4"/>
                    <a:srcRect/>
                    <a:stretch>
                      <a:fillRect/>
                    </a:stretch>
                  </pic:blipFill>
                  <pic:spPr>
                    <a:xfrm>
                      <a:off x="0" y="0"/>
                      <a:ext cx="2509838" cy="2072075"/>
                    </a:xfrm>
                    <a:prstGeom prst="rect">
                      <a:avLst/>
                    </a:prstGeom>
                    <a:ln/>
                  </pic:spPr>
                </pic:pic>
              </a:graphicData>
            </a:graphic>
          </wp:inline>
        </w:drawing>
      </w:r>
    </w:p>
    <w:p w14:paraId="760854F1" w14:textId="2401645B" w:rsidR="00A13BAB" w:rsidRDefault="00B43CC2" w:rsidP="00CC3171">
      <w:pPr>
        <w:ind w:left="170" w:right="170"/>
      </w:pPr>
      <w:r>
        <w:rPr>
          <w:b/>
        </w:rPr>
        <w:t xml:space="preserve">Figure </w:t>
      </w:r>
      <w:r w:rsidR="008128B9">
        <w:rPr>
          <w:b/>
        </w:rPr>
        <w:t>1</w:t>
      </w:r>
      <w:r>
        <w:rPr>
          <w:b/>
        </w:rPr>
        <w:t>.</w:t>
      </w:r>
      <w:r>
        <w:t xml:space="preserve"> Comparison of full phylogenies of AA-only, 3Di-only, and AA+3Di analyses across all 10 superfamilies. A) Relative Tree Certainty; B) Relative Tree Certainty All.</w:t>
      </w:r>
    </w:p>
    <w:p w14:paraId="760854F2" w14:textId="77777777" w:rsidR="00A13BAB" w:rsidRDefault="00A13BAB"/>
    <w:p w14:paraId="760854F3" w14:textId="77777777" w:rsidR="00A13BAB" w:rsidRDefault="00B43CC2" w:rsidP="00CC3171">
      <w:pPr>
        <w:jc w:val="center"/>
      </w:pPr>
      <w:r>
        <w:rPr>
          <w:noProof/>
        </w:rPr>
        <w:drawing>
          <wp:inline distT="114300" distB="114300" distL="114300" distR="114300" wp14:anchorId="76085572" wp14:editId="76085573">
            <wp:extent cx="2501181" cy="2094012"/>
            <wp:effectExtent l="0" t="0" r="0" b="0"/>
            <wp:docPr id="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5"/>
                    <a:srcRect/>
                    <a:stretch>
                      <a:fillRect/>
                    </a:stretch>
                  </pic:blipFill>
                  <pic:spPr>
                    <a:xfrm>
                      <a:off x="0" y="0"/>
                      <a:ext cx="2501181" cy="2094012"/>
                    </a:xfrm>
                    <a:prstGeom prst="rect">
                      <a:avLst/>
                    </a:prstGeom>
                    <a:ln/>
                  </pic:spPr>
                </pic:pic>
              </a:graphicData>
            </a:graphic>
          </wp:inline>
        </w:drawing>
      </w:r>
    </w:p>
    <w:p w14:paraId="760854F4" w14:textId="4BF0E2E0" w:rsidR="00A13BAB" w:rsidRDefault="00B43CC2" w:rsidP="00CC3171">
      <w:pPr>
        <w:ind w:left="170" w:right="170"/>
      </w:pPr>
      <w:r>
        <w:rPr>
          <w:b/>
        </w:rPr>
        <w:t xml:space="preserve">Figure </w:t>
      </w:r>
      <w:r w:rsidR="008128B9">
        <w:rPr>
          <w:b/>
        </w:rPr>
        <w:t>2</w:t>
      </w:r>
      <w:r>
        <w:rPr>
          <w:b/>
        </w:rPr>
        <w:t>.</w:t>
      </w:r>
      <w:r>
        <w:t xml:space="preserve"> Comparison of only deeper nodes of AA-only, 3Di-only, and AA+3Di analyses across all 10 superfamilies. Measure of resolution is average bootstrap value per node. </w:t>
      </w:r>
    </w:p>
    <w:p w14:paraId="760854F5" w14:textId="77777777" w:rsidR="00A13BAB" w:rsidRDefault="00A13BAB"/>
    <w:p w14:paraId="760854F6" w14:textId="589BA345" w:rsidR="00A13BAB" w:rsidRPr="00DE2986" w:rsidRDefault="00B43CC2">
      <w:r>
        <w:t>Overall, combining AA+3Di offers significant improvements in overall tree resolution (p &lt;= 0.007) (</w:t>
      </w:r>
      <w:r>
        <w:rPr>
          <w:b/>
        </w:rPr>
        <w:t>Figure</w:t>
      </w:r>
      <w:r w:rsidR="008128B9">
        <w:t xml:space="preserve"> </w:t>
      </w:r>
      <w:r w:rsidR="008128B9">
        <w:rPr>
          <w:b/>
          <w:bCs/>
        </w:rPr>
        <w:t>1</w:t>
      </w:r>
      <w:r>
        <w:t xml:space="preserve">). The AA+3Di partitioned dataset gained ~9% in average bootstrap percentage over AA-only datasets, and ~0.15 TC/TCA. </w:t>
      </w:r>
      <w:proofErr w:type="gramStart"/>
      <w:r>
        <w:t>All of</w:t>
      </w:r>
      <w:proofErr w:type="gramEnd"/>
      <w:r>
        <w:t xml:space="preserve"> these gains were </w:t>
      </w:r>
      <w:r w:rsidR="00605985">
        <w:t xml:space="preserve">statistically </w:t>
      </w:r>
      <w:r>
        <w:t>significant (bootstrap p = 0.021, TC/TCA p = 0.007 and p = 0.005). Equally promising, the improvements are not only going to the shallow nodes. The deeper nodes using AA+3Di are also more resolved than AA or 3Di alone (</w:t>
      </w:r>
      <w:r>
        <w:rPr>
          <w:b/>
        </w:rPr>
        <w:t xml:space="preserve">Figure </w:t>
      </w:r>
      <w:r w:rsidR="008128B9">
        <w:rPr>
          <w:b/>
        </w:rPr>
        <w:t>2</w:t>
      </w:r>
      <w:r>
        <w:t>). The deeper nodes gained 10% and 15% in mean bootstrap percentages. The AA+3DI dataset's bootstrap percentages were significantly higher than the 3Di-only dataset (p = 0.037), and slightly higher than AA-only (non-significantly, p = 0.098). Although the improvement from adding 3Di characters is stronger on younger nodes, overall, 3Di appears to be improving results on average.</w:t>
      </w:r>
      <w:r w:rsidR="00B9577A">
        <w:t xml:space="preserve"> For a full record of superfamily statistics,</w:t>
      </w:r>
      <w:r>
        <w:t xml:space="preserve"> </w:t>
      </w:r>
      <w:r w:rsidR="00B9577A">
        <w:t>s</w:t>
      </w:r>
      <w:r w:rsidR="001173CB">
        <w:t xml:space="preserve">ee </w:t>
      </w:r>
      <w:r w:rsidR="001173CB">
        <w:rPr>
          <w:b/>
          <w:bCs/>
        </w:rPr>
        <w:t>Table S</w:t>
      </w:r>
      <w:r w:rsidR="00D14BF5">
        <w:rPr>
          <w:b/>
          <w:bCs/>
        </w:rPr>
        <w:t>3</w:t>
      </w:r>
      <w:r w:rsidR="00DE2986">
        <w:t>.</w:t>
      </w:r>
    </w:p>
    <w:p w14:paraId="760854F7" w14:textId="77777777" w:rsidR="00A13BAB" w:rsidRDefault="00A13BAB"/>
    <w:p w14:paraId="760854F8" w14:textId="6E356519" w:rsidR="00A13BAB" w:rsidRDefault="00B43CC2">
      <w:r>
        <w:t xml:space="preserve">However, these average improvements seem to not apply to all datasets, as can be observed in Figures </w:t>
      </w:r>
      <w:r w:rsidR="00430A15">
        <w:t>1</w:t>
      </w:r>
      <w:r w:rsidR="00B24DF0">
        <w:t>&amp;2</w:t>
      </w:r>
      <w:r>
        <w:t xml:space="preserve">, where several datasets show marginal or no improvement from adding 3Di characters. In particular, the Histone superfamily, although it initially seemed promising as a candidate for structural phylogenetics, given the highly conserved core structure, did not </w:t>
      </w:r>
      <w:r>
        <w:lastRenderedPageBreak/>
        <w:t xml:space="preserve">show much improvement from adding 3Di characters. </w:t>
      </w:r>
      <w:proofErr w:type="gramStart"/>
      <w:r>
        <w:t>In order to</w:t>
      </w:r>
      <w:proofErr w:type="gramEnd"/>
      <w:r>
        <w:t xml:space="preserve"> explore the reasons why, we explored the Histone superfamily analysis in more depth.</w:t>
      </w:r>
    </w:p>
    <w:p w14:paraId="760854F9" w14:textId="77777777" w:rsidR="00A13BAB" w:rsidRDefault="00A13BAB"/>
    <w:p w14:paraId="760854FA" w14:textId="77777777" w:rsidR="00A13BAB" w:rsidRDefault="00A13BAB"/>
    <w:p w14:paraId="760854FB" w14:textId="2ED6C8A9" w:rsidR="00A13BAB" w:rsidRDefault="00B43CC2">
      <w:r>
        <w:rPr>
          <w:b/>
        </w:rPr>
        <w:t>The Histone-fold dataset’s sequences are in the twilight zone.</w:t>
      </w:r>
      <w:r>
        <w:t xml:space="preserve"> The overall sequence similarity across the alignment is only 19.8%, at the lower bound of the canonical twilight zone </w:t>
      </w:r>
      <w:sdt>
        <w:sdtPr>
          <w:rPr>
            <w:color w:val="000000"/>
          </w:rPr>
          <w:tag w:val="MENDELEY_CITATION_v3_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"/>
          <w:id w:val="-1392575585"/>
          <w:placeholder>
            <w:docPart w:val="DefaultPlaceholder_-1854013440"/>
          </w:placeholder>
        </w:sdtPr>
        <w:sdtContent>
          <w:r w:rsidR="00F53A9B" w:rsidRPr="00F53A9B">
            <w:rPr>
              <w:color w:val="000000"/>
            </w:rPr>
            <w:t>[2,37]</w:t>
          </w:r>
        </w:sdtContent>
      </w:sdt>
      <w:r>
        <w:t>. Further, IQ-TREE2 estimated pairwise ML substitution rates as high as 9 substitutions per site, with an average of 4.13 substitutions per site. (</w:t>
      </w:r>
      <w:r>
        <w:rPr>
          <w:b/>
        </w:rPr>
        <w:t xml:space="preserve">See </w:t>
      </w:r>
      <w:r w:rsidR="00C04237">
        <w:rPr>
          <w:b/>
        </w:rPr>
        <w:t>f</w:t>
      </w:r>
      <w:r>
        <w:rPr>
          <w:b/>
        </w:rPr>
        <w:t xml:space="preserve">ile in </w:t>
      </w:r>
      <w:r w:rsidR="00C04237">
        <w:rPr>
          <w:b/>
        </w:rPr>
        <w:t>Supplemental</w:t>
      </w:r>
      <w:r w:rsidR="00BD1092">
        <w:rPr>
          <w:b/>
        </w:rPr>
        <w:t xml:space="preserve"> </w:t>
      </w:r>
      <w:r w:rsidR="00C04237">
        <w:rPr>
          <w:b/>
        </w:rPr>
        <w:t>Materials</w:t>
      </w:r>
      <w:r>
        <w:rPr>
          <w:b/>
        </w:rPr>
        <w:t>)</w:t>
      </w:r>
      <w:r>
        <w:t>. An amino acid alignment of this nature can probably be assumed to contain limited phylogenetic information. However, the distribution of distances is not uniform. Over 93% of pairwise comparisons were under 30% identity. And 69% were 20% or less. There are multiple clusters, representing 6.7% of the data, with pairwise similarities greater than 40%. Indeed, ~2% of comparisons were over 90% similarity. This suggests that a tree would likely have some resolution for at least a handful of clans.</w:t>
      </w:r>
    </w:p>
    <w:p w14:paraId="760854FC" w14:textId="77777777" w:rsidR="00A13BAB" w:rsidRDefault="00A13BAB"/>
    <w:p w14:paraId="760854FD" w14:textId="77777777" w:rsidR="00A13BAB" w:rsidRDefault="00B43CC2">
      <w:r>
        <w:t>​​</w:t>
      </w:r>
    </w:p>
    <w:p w14:paraId="760854FE" w14:textId="77777777" w:rsidR="00A13BAB" w:rsidRDefault="00B43CC2">
      <w:r>
        <w:rPr>
          <w:noProof/>
        </w:rPr>
        <w:drawing>
          <wp:inline distT="114300" distB="114300" distL="114300" distR="114300" wp14:anchorId="76085574" wp14:editId="76085575">
            <wp:extent cx="5731200" cy="863600"/>
            <wp:effectExtent l="0" t="0" r="0" b="0"/>
            <wp:docPr id="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6"/>
                    <a:srcRect/>
                    <a:stretch>
                      <a:fillRect/>
                    </a:stretch>
                  </pic:blipFill>
                  <pic:spPr>
                    <a:xfrm>
                      <a:off x="0" y="0"/>
                      <a:ext cx="5731200" cy="863600"/>
                    </a:xfrm>
                    <a:prstGeom prst="rect">
                      <a:avLst/>
                    </a:prstGeom>
                    <a:ln/>
                  </pic:spPr>
                </pic:pic>
              </a:graphicData>
            </a:graphic>
          </wp:inline>
        </w:drawing>
      </w:r>
    </w:p>
    <w:p w14:paraId="76085500" w14:textId="47C986D0" w:rsidR="00A13BAB" w:rsidRDefault="00DE405B" w:rsidP="00CC3171">
      <w:pPr>
        <w:ind w:left="170" w:right="170"/>
        <w:rPr>
          <w:iCs/>
        </w:rPr>
      </w:pPr>
      <w:r>
        <w:rPr>
          <w:b/>
        </w:rPr>
        <w:t>Table 1.</w:t>
      </w:r>
      <w:r>
        <w:t xml:space="preserve"> </w:t>
      </w:r>
      <w:r w:rsidRPr="00DE405B">
        <w:rPr>
          <w:iCs/>
        </w:rPr>
        <w:t>Histone-Fold Tree Statistics. Trees inferred with a 3Di-only dataset are worse (maximum likelihood) or only slightly better (Bayesian) than amino acids alone. Partitioned analyses are also either worse (ML) or only slightly better (Bayesian) than the amino acids alone. While Bayesian analyses provided marginally more well resolved nodes, these are concentrated in the crown. In this superfamily, while AA+3Di analyses improve on AA-only analyses in the Bayesian analysis, this is not the case in ML analyses.</w:t>
      </w:r>
    </w:p>
    <w:p w14:paraId="7A97349C" w14:textId="77777777" w:rsidR="00DE405B" w:rsidRDefault="00DE405B"/>
    <w:p w14:paraId="76085501" w14:textId="77777777" w:rsidR="00A13BAB" w:rsidRDefault="00B43CC2">
      <w:r>
        <w:rPr>
          <w:b/>
        </w:rPr>
        <w:t xml:space="preserve">Weak resolution at deeper branches of the Histone superfamily tree. </w:t>
      </w:r>
      <w:r>
        <w:t xml:space="preserve">The </w:t>
      </w:r>
      <w:proofErr w:type="spellStart"/>
      <w:r>
        <w:t>ClustalO</w:t>
      </w:r>
      <w:proofErr w:type="spellEnd"/>
      <w:r>
        <w:t xml:space="preserve"> aligned tree largely matched these expectations (</w:t>
      </w:r>
      <w:r>
        <w:rPr>
          <w:b/>
        </w:rPr>
        <w:t>Table 1</w:t>
      </w:r>
      <w:r>
        <w:t xml:space="preserve">). Most branches show extremely weak bootstrap support values. However, several clans, mostly just shallow groups of a couple tips, receive 70%+. The net is a mean of ~47.8% per branch. Tree certainty scores calculated from the bootstrap set were 0.251 and 0.288 per branch (IC &amp; TCA, respectively). The </w:t>
      </w:r>
      <w:proofErr w:type="spellStart"/>
      <w:r>
        <w:t>Foldmason</w:t>
      </w:r>
      <w:proofErr w:type="spellEnd"/>
      <w:r>
        <w:t xml:space="preserve">-aligned tree values were slightly </w:t>
      </w:r>
      <w:proofErr w:type="gramStart"/>
      <w:r>
        <w:t>lower, but</w:t>
      </w:r>
      <w:proofErr w:type="gramEnd"/>
      <w:r>
        <w:t xml:space="preserve"> returned slightly more well-resolved nodes. </w:t>
      </w:r>
    </w:p>
    <w:p w14:paraId="76085502" w14:textId="77777777" w:rsidR="00A13BAB" w:rsidRDefault="00A13BAB"/>
    <w:p w14:paraId="76085503" w14:textId="2A9793D3" w:rsidR="00A13BAB" w:rsidRPr="004E68AD" w:rsidRDefault="00B43CC2">
      <w:r>
        <w:t>Against expectations, for the Histone</w:t>
      </w:r>
      <w:r w:rsidR="00605985">
        <w:t xml:space="preserve">-fold </w:t>
      </w:r>
      <w:r>
        <w:t>superfamily, the 3Di-only phylogeny was notably less resolved than the AA (</w:t>
      </w:r>
      <w:r>
        <w:rPr>
          <w:b/>
        </w:rPr>
        <w:t>Table 1</w:t>
      </w:r>
      <w:r>
        <w:t xml:space="preserve">). It also showed no improvements in the deeper nodes (9.18% BS, vs 19% BS for AA). Combining AA+3Di resulted in roughly equivalent resolution to AA-only phylogenies. </w:t>
      </w:r>
      <w:r w:rsidR="002C775E">
        <w:t>For a</w:t>
      </w:r>
      <w:r w:rsidR="004E68AD">
        <w:t xml:space="preserve">n </w:t>
      </w:r>
      <w:r w:rsidR="004E68AD">
        <w:rPr>
          <w:rFonts w:ascii="Times" w:hAnsi="Times"/>
          <w:color w:val="000000"/>
        </w:rPr>
        <w:t>e</w:t>
      </w:r>
      <w:r w:rsidR="004E68AD" w:rsidRPr="004E68AD">
        <w:rPr>
          <w:rFonts w:ascii="Times" w:hAnsi="Times"/>
          <w:color w:val="000000"/>
        </w:rPr>
        <w:t xml:space="preserve">xpanded Histone-fold </w:t>
      </w:r>
      <w:r w:rsidR="004E68AD">
        <w:rPr>
          <w:rFonts w:ascii="Times" w:hAnsi="Times"/>
          <w:color w:val="000000"/>
        </w:rPr>
        <w:t xml:space="preserve">analysis, </w:t>
      </w:r>
      <w:r w:rsidR="00FA74C3">
        <w:t xml:space="preserve">see </w:t>
      </w:r>
      <w:r w:rsidR="00FA74C3">
        <w:rPr>
          <w:b/>
          <w:bCs/>
        </w:rPr>
        <w:t>Supplementa</w:t>
      </w:r>
      <w:r w:rsidR="0005087F">
        <w:rPr>
          <w:b/>
          <w:bCs/>
        </w:rPr>
        <w:t xml:space="preserve">l </w:t>
      </w:r>
      <w:r w:rsidR="004E68AD">
        <w:rPr>
          <w:b/>
          <w:bCs/>
        </w:rPr>
        <w:t>Materials</w:t>
      </w:r>
      <w:r w:rsidR="004E68AD">
        <w:t>.</w:t>
      </w:r>
    </w:p>
    <w:p w14:paraId="76085504" w14:textId="77777777" w:rsidR="00A13BAB" w:rsidRDefault="00A13BAB"/>
    <w:p w14:paraId="76085505" w14:textId="19E6F52F" w:rsidR="00A13BAB" w:rsidRDefault="00B43CC2">
      <w:r>
        <w:t>The poor performance of 3Di with the Histone-fold</w:t>
      </w:r>
      <w:r w:rsidR="00605985">
        <w:t xml:space="preserve"> proteins</w:t>
      </w:r>
      <w:r>
        <w:t xml:space="preserve">, particularly </w:t>
      </w:r>
      <w:proofErr w:type="gramStart"/>
      <w:r>
        <w:t>in regards to</w:t>
      </w:r>
      <w:proofErr w:type="gramEnd"/>
      <w:r>
        <w:t xml:space="preserve"> the deeper nodes, prompted us to ask if 3Di is actually evolving more smoothly than the AA sequence. We employed a </w:t>
      </w:r>
      <w:proofErr w:type="spellStart"/>
      <w:r>
        <w:t>GammaSpike</w:t>
      </w:r>
      <w:proofErr w:type="spellEnd"/>
      <w:r>
        <w:t xml:space="preserve"> model in BEAST on the AA+3Di dataset, on the suggestion that allowing the rate of evolution to change at branching events might fit better (Jordan Douglas, pers. comm.). Against expectation, the AA data did not reject the </w:t>
      </w:r>
      <w:proofErr w:type="spellStart"/>
      <w:r>
        <w:t>GammaSpike</w:t>
      </w:r>
      <w:proofErr w:type="spellEnd"/>
      <w:r>
        <w:t xml:space="preserve"> model, although it also did not strongly accept it. Equally against assumptions, </w:t>
      </w:r>
      <w:r>
        <w:lastRenderedPageBreak/>
        <w:t>the 3Di data accepted the model. This suggests the AA data may be evolving in a smoother, more clock-like, manner than the 3Di data.</w:t>
      </w:r>
    </w:p>
    <w:p w14:paraId="76085506" w14:textId="77777777" w:rsidR="00A13BAB" w:rsidRDefault="00A13BAB"/>
    <w:p w14:paraId="76085507" w14:textId="77777777" w:rsidR="00A13BAB" w:rsidRDefault="00A13BAB"/>
    <w:p w14:paraId="76085508" w14:textId="77777777" w:rsidR="00A13BAB" w:rsidRDefault="00B43CC2">
      <w:r>
        <w:rPr>
          <w:b/>
        </w:rPr>
        <w:t>Histones’ brevity and alpha-helix-heavy composition reduce phylogenetic resolution</w:t>
      </w:r>
      <w:r>
        <w:t>.</w:t>
      </w:r>
    </w:p>
    <w:p w14:paraId="76085509" w14:textId="587F8035" w:rsidR="00A13BAB" w:rsidRDefault="00B43CC2">
      <w:r>
        <w:t xml:space="preserve">Histone-fold proteins are short with an average length of only 83.9 amino acids. Having more sequence length simply tends to carry more information </w:t>
      </w:r>
      <w:sdt>
        <w:sdtPr>
          <w:rPr>
            <w:color w:val="000000"/>
          </w:rPr>
          <w:tag w:val="MENDELEY_CITATION_v3_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"/>
          <w:id w:val="-2119590550"/>
          <w:placeholder>
            <w:docPart w:val="DefaultPlaceholder_-1854013440"/>
          </w:placeholder>
        </w:sdtPr>
        <w:sdtContent>
          <w:r w:rsidR="00F53A9B" w:rsidRPr="00F53A9B">
            <w:rPr>
              <w:color w:val="000000"/>
            </w:rPr>
            <w:t>[38]</w:t>
          </w:r>
        </w:sdtContent>
      </w:sdt>
      <w:r>
        <w:t>. Average sequence length was significantly positively correlated with our measures of phylogenetic resolution among the 10 superfamilies (</w:t>
      </w:r>
      <w:r>
        <w:rPr>
          <w:b/>
        </w:rPr>
        <w:t xml:space="preserve">Figure </w:t>
      </w:r>
      <w:r w:rsidR="009133E7">
        <w:rPr>
          <w:b/>
        </w:rPr>
        <w:t>3</w:t>
      </w:r>
      <w:r>
        <w:t xml:space="preserve">). </w:t>
      </w:r>
    </w:p>
    <w:p w14:paraId="7608550A" w14:textId="77777777" w:rsidR="00A13BAB" w:rsidRDefault="00A13BAB"/>
    <w:p w14:paraId="59A6F934" w14:textId="77777777" w:rsidR="009063E2" w:rsidRDefault="009063E2" w:rsidP="009063E2">
      <w:pPr>
        <w:keepNext/>
      </w:pPr>
      <w:r>
        <w:rPr>
          <w:noProof/>
          <w:lang w:val="en-US"/>
        </w:rPr>
        <w:drawing>
          <wp:inline distT="0" distB="0" distL="0" distR="0" wp14:anchorId="74000051" wp14:editId="3F191B63">
            <wp:extent cx="5727700" cy="5049520"/>
            <wp:effectExtent l="0" t="0" r="0" b="5080"/>
            <wp:docPr id="1175024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024252" name="Picture 1175024252"/>
                    <pic:cNvPicPr/>
                  </pic:nvPicPr>
                  <pic:blipFill rotWithShape="1">
                    <a:blip r:embed="rId17"/>
                    <a:srcRect t="5499" b="6340"/>
                    <a:stretch>
                      <a:fillRect/>
                    </a:stretch>
                  </pic:blipFill>
                  <pic:spPr bwMode="auto">
                    <a:xfrm>
                      <a:off x="0" y="0"/>
                      <a:ext cx="5727700" cy="5049520"/>
                    </a:xfrm>
                    <a:prstGeom prst="rect">
                      <a:avLst/>
                    </a:prstGeom>
                    <a:ln>
                      <a:noFill/>
                    </a:ln>
                    <a:extLst>
                      <a:ext uri="{53640926-AAD7-44D8-BBD7-CCE9431645EC}">
                        <a14:shadowObscured xmlns:a14="http://schemas.microsoft.com/office/drawing/2010/main"/>
                      </a:ext>
                    </a:extLst>
                  </pic:spPr>
                </pic:pic>
              </a:graphicData>
            </a:graphic>
          </wp:inline>
        </w:drawing>
      </w:r>
    </w:p>
    <w:p w14:paraId="75B320D8" w14:textId="77777777" w:rsidR="009063E2" w:rsidRPr="000F4AA7" w:rsidRDefault="009063E2" w:rsidP="00CC3171">
      <w:pPr>
        <w:ind w:left="170" w:right="170"/>
        <w:rPr>
          <w:i/>
        </w:rPr>
      </w:pPr>
      <w:r>
        <w:rPr>
          <w:b/>
        </w:rPr>
        <w:t>Figure 3.</w:t>
      </w:r>
      <w:r>
        <w:t xml:space="preserve"> </w:t>
      </w:r>
      <w:r w:rsidRPr="000F4AA7">
        <w:rPr>
          <w:iCs/>
        </w:rPr>
        <w:t>Pearson correlations of protein superfamily characteristics and phylogeny support values. Display cutoff is p = 0.01. Smaller alphabet size is significantly correlated with reduced resolution. Similarly, the proportion of the protein composed of helices is correlated with smaller alphabets and reduced resolution.</w:t>
      </w:r>
    </w:p>
    <w:p w14:paraId="41940F11" w14:textId="77777777" w:rsidR="009063E2" w:rsidRDefault="009063E2"/>
    <w:p w14:paraId="33BC4B71" w14:textId="77777777" w:rsidR="009063E2" w:rsidRDefault="009063E2"/>
    <w:p w14:paraId="7608550B" w14:textId="77777777" w:rsidR="00A13BAB" w:rsidRDefault="00B43CC2">
      <w:r>
        <w:t xml:space="preserve">The Histone-fold set is also extremely helix-heavy. They are composed of an average of 69.2% percent helices. As a result, the 3Di alignments are dominated by only </w:t>
      </w:r>
      <w:proofErr w:type="gramStart"/>
      <w:r>
        <w:t>two character</w:t>
      </w:r>
      <w:proofErr w:type="gramEnd"/>
      <w:r>
        <w:t xml:space="preserve"> states (V, 50.9% and D, 15.7%); comprising almost exactly two-thirds of all residues. In contrast, it takes their 9 most common amino acids to sum to the same proportion. </w:t>
      </w:r>
    </w:p>
    <w:p w14:paraId="7608550C" w14:textId="77777777" w:rsidR="00A13BAB" w:rsidRDefault="00A13BAB"/>
    <w:p w14:paraId="7608550D" w14:textId="77777777" w:rsidR="00A13BAB" w:rsidRDefault="00B43CC2" w:rsidP="005E38DF">
      <w:pPr>
        <w:jc w:val="center"/>
      </w:pPr>
      <w:r>
        <w:rPr>
          <w:noProof/>
        </w:rPr>
        <w:lastRenderedPageBreak/>
        <w:drawing>
          <wp:inline distT="114300" distB="114300" distL="114300" distR="114300" wp14:anchorId="76085576" wp14:editId="76085577">
            <wp:extent cx="2981325" cy="466725"/>
            <wp:effectExtent l="0" t="0" r="0" b="0"/>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8"/>
                    <a:srcRect/>
                    <a:stretch>
                      <a:fillRect/>
                    </a:stretch>
                  </pic:blipFill>
                  <pic:spPr>
                    <a:xfrm>
                      <a:off x="0" y="0"/>
                      <a:ext cx="2981325" cy="466725"/>
                    </a:xfrm>
                    <a:prstGeom prst="rect">
                      <a:avLst/>
                    </a:prstGeom>
                    <a:ln/>
                  </pic:spPr>
                </pic:pic>
              </a:graphicData>
            </a:graphic>
          </wp:inline>
        </w:drawing>
      </w:r>
    </w:p>
    <w:p w14:paraId="7F5A67D9" w14:textId="7AF375C0" w:rsidR="007068BF" w:rsidRDefault="007068BF" w:rsidP="005E38DF">
      <w:pPr>
        <w:ind w:left="170" w:right="170"/>
      </w:pPr>
      <w:r>
        <w:rPr>
          <w:b/>
        </w:rPr>
        <w:t>Table 2.</w:t>
      </w:r>
      <w:r>
        <w:t xml:space="preserve"> </w:t>
      </w:r>
      <w:r w:rsidRPr="007068BF">
        <w:rPr>
          <w:iCs/>
        </w:rPr>
        <w:t>Histone-fold dataset effective alphabet sizes. The alphabet of3Di characters is substantially smaller than that of the amino acids.</w:t>
      </w:r>
    </w:p>
    <w:p w14:paraId="7608550F" w14:textId="77777777" w:rsidR="00A13BAB" w:rsidRDefault="00A13BAB"/>
    <w:p w14:paraId="76085510" w14:textId="2BEE24A6" w:rsidR="00A13BAB" w:rsidRDefault="00B43CC2">
      <w:r>
        <w:rPr>
          <w:b/>
        </w:rPr>
        <w:t xml:space="preserve">Smaller alphabet sizes significantly correlate with lower support values. </w:t>
      </w:r>
      <w:r>
        <w:t>The combination of short and helix-heavy proteins are information-poor alignments - particularly notable in the 3Di data. Calculating entropies to estimate the effective alphabet sizes of the empirical and BEAST-estimated character frequencies reveals that the 3Di sequences are functionally using an alphabet of only 5.5 (empirical) or 8.8 (BEAST estimated) characters while the AA are using a 16.5-17.3 sized alphabet (</w:t>
      </w:r>
      <w:r>
        <w:rPr>
          <w:b/>
        </w:rPr>
        <w:t>Table 2</w:t>
      </w:r>
      <w:r>
        <w:t>). Pearson correlations</w:t>
      </w:r>
      <w:r w:rsidR="009A4BE2">
        <w:t xml:space="preserve"> (</w:t>
      </w:r>
      <w:r w:rsidR="009A4BE2" w:rsidRPr="009A4BE2">
        <w:rPr>
          <w:b/>
          <w:bCs/>
        </w:rPr>
        <w:t>Figure 3</w:t>
      </w:r>
      <w:r w:rsidR="009A4BE2">
        <w:t>)</w:t>
      </w:r>
      <w:r>
        <w:t xml:space="preserve"> and linear regressions </w:t>
      </w:r>
      <w:r w:rsidR="009A4BE2">
        <w:t>(</w:t>
      </w:r>
      <w:r w:rsidR="009A4BE2">
        <w:rPr>
          <w:b/>
        </w:rPr>
        <w:t>Figure 4</w:t>
      </w:r>
      <w:r w:rsidR="009A4BE2">
        <w:t xml:space="preserve">) </w:t>
      </w:r>
      <w:r>
        <w:t>both found this to be a significant relationship across the superfamilies.</w:t>
      </w:r>
    </w:p>
    <w:p w14:paraId="2C3F96EC" w14:textId="77777777" w:rsidR="00CC3171" w:rsidRDefault="00CC3171" w:rsidP="00CC3171"/>
    <w:p w14:paraId="1E8D9E0C" w14:textId="77777777" w:rsidR="00CC3171" w:rsidRPr="000F4AA7" w:rsidRDefault="00CC3171" w:rsidP="00CC3171">
      <w:pPr>
        <w:ind w:left="170" w:right="170"/>
        <w:rPr>
          <w:i/>
        </w:rPr>
      </w:pPr>
      <w:r>
        <w:rPr>
          <w:b/>
          <w:noProof/>
        </w:rPr>
        <mc:AlternateContent>
          <mc:Choice Requires="wpg">
            <w:drawing>
              <wp:anchor distT="0" distB="0" distL="114300" distR="114300" simplePos="0" relativeHeight="251659264" behindDoc="0" locked="0" layoutInCell="1" allowOverlap="1" wp14:anchorId="39F502AF" wp14:editId="0774C2A1">
                <wp:simplePos x="0" y="0"/>
                <wp:positionH relativeFrom="column">
                  <wp:posOffset>0</wp:posOffset>
                </wp:positionH>
                <wp:positionV relativeFrom="paragraph">
                  <wp:posOffset>175048</wp:posOffset>
                </wp:positionV>
                <wp:extent cx="6190615" cy="1161415"/>
                <wp:effectExtent l="0" t="0" r="0" b="0"/>
                <wp:wrapTopAndBottom/>
                <wp:docPr id="492477435" name="Group 2"/>
                <wp:cNvGraphicFramePr/>
                <a:graphic xmlns:a="http://schemas.openxmlformats.org/drawingml/2006/main">
                  <a:graphicData uri="http://schemas.microsoft.com/office/word/2010/wordprocessingGroup">
                    <wpg:wgp>
                      <wpg:cNvGrpSpPr/>
                      <wpg:grpSpPr>
                        <a:xfrm>
                          <a:off x="0" y="0"/>
                          <a:ext cx="6190615" cy="1161415"/>
                          <a:chOff x="0" y="0"/>
                          <a:chExt cx="6190615" cy="1161415"/>
                        </a:xfrm>
                      </wpg:grpSpPr>
                      <pic:pic xmlns:pic="http://schemas.openxmlformats.org/drawingml/2006/picture">
                        <pic:nvPicPr>
                          <pic:cNvPr id="358485760" name="Picture 2"/>
                          <pic:cNvPicPr>
                            <a:picLocks noChangeAspect="1"/>
                          </pic:cNvPicPr>
                        </pic:nvPicPr>
                        <pic:blipFill rotWithShape="1">
                          <a:blip r:embed="rId19"/>
                          <a:srcRect t="3084" r="50490" b="50480"/>
                          <a:stretch>
                            <a:fillRect/>
                          </a:stretch>
                        </pic:blipFill>
                        <pic:spPr bwMode="auto">
                          <a:xfrm>
                            <a:off x="4210050" y="25400"/>
                            <a:ext cx="1980565" cy="112776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982311196" name="Picture 3"/>
                          <pic:cNvPicPr>
                            <a:picLocks noChangeAspect="1"/>
                          </pic:cNvPicPr>
                        </pic:nvPicPr>
                        <pic:blipFill rotWithShape="1">
                          <a:blip r:embed="rId20"/>
                          <a:srcRect t="3322" r="50327" b="50212"/>
                          <a:stretch>
                            <a:fillRect/>
                          </a:stretch>
                        </pic:blipFill>
                        <pic:spPr bwMode="auto">
                          <a:xfrm>
                            <a:off x="2197100" y="31750"/>
                            <a:ext cx="1986915" cy="112903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26163420" name="Picture 5"/>
                          <pic:cNvPicPr>
                            <a:picLocks noChangeAspect="1"/>
                          </pic:cNvPicPr>
                        </pic:nvPicPr>
                        <pic:blipFill rotWithShape="1">
                          <a:blip r:embed="rId21"/>
                          <a:srcRect t="3560" r="50490" b="49941"/>
                          <a:stretch>
                            <a:fillRect/>
                          </a:stretch>
                        </pic:blipFill>
                        <pic:spPr bwMode="auto">
                          <a:xfrm>
                            <a:off x="196850" y="31750"/>
                            <a:ext cx="1981200" cy="1129665"/>
                          </a:xfrm>
                          <a:prstGeom prst="rect">
                            <a:avLst/>
                          </a:prstGeom>
                          <a:ln>
                            <a:noFill/>
                          </a:ln>
                          <a:extLst>
                            <a:ext uri="{53640926-AAD7-44D8-BBD7-CCE9431645EC}">
                              <a14:shadowObscured xmlns:a14="http://schemas.microsoft.com/office/drawing/2010/main"/>
                            </a:ext>
                          </a:extLst>
                        </pic:spPr>
                      </pic:pic>
                      <wps:wsp>
                        <wps:cNvPr id="1441590922" name="Text Box 1"/>
                        <wps:cNvSpPr txBox="1"/>
                        <wps:spPr>
                          <a:xfrm>
                            <a:off x="0" y="0"/>
                            <a:ext cx="279400" cy="279400"/>
                          </a:xfrm>
                          <a:prstGeom prst="rect">
                            <a:avLst/>
                          </a:prstGeom>
                          <a:solidFill>
                            <a:schemeClr val="lt1"/>
                          </a:solidFill>
                          <a:ln w="6350">
                            <a:noFill/>
                          </a:ln>
                        </wps:spPr>
                        <wps:txbx>
                          <w:txbxContent>
                            <w:p w14:paraId="14731A81" w14:textId="77777777" w:rsidR="00CC3171" w:rsidRPr="00CB3141" w:rsidRDefault="00CC3171" w:rsidP="00CC3171">
                              <w:pPr>
                                <w:jc w:val="center"/>
                                <w:rPr>
                                  <w:lang w:val="en-US"/>
                                </w:rPr>
                              </w:pPr>
                              <w:r w:rsidRPr="00CB3141">
                                <w:rPr>
                                  <w:lang w:val="en-U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83291834" name="Text Box 1"/>
                        <wps:cNvSpPr txBox="1"/>
                        <wps:spPr>
                          <a:xfrm>
                            <a:off x="1987550" y="6350"/>
                            <a:ext cx="279400" cy="279400"/>
                          </a:xfrm>
                          <a:prstGeom prst="rect">
                            <a:avLst/>
                          </a:prstGeom>
                          <a:solidFill>
                            <a:schemeClr val="lt1"/>
                          </a:solidFill>
                          <a:ln w="6350">
                            <a:noFill/>
                          </a:ln>
                        </wps:spPr>
                        <wps:txbx>
                          <w:txbxContent>
                            <w:p w14:paraId="1ECC85F5" w14:textId="77777777" w:rsidR="00CC3171" w:rsidRPr="00CB3141" w:rsidRDefault="00CC3171" w:rsidP="00CC3171">
                              <w:pPr>
                                <w:jc w:val="center"/>
                                <w:rPr>
                                  <w:lang w:val="en-US"/>
                                </w:rPr>
                              </w:pPr>
                              <w:r>
                                <w:rPr>
                                  <w:lang w:val="en-US"/>
                                </w:rPr>
                                <w:t>B</w:t>
                              </w:r>
                              <w:r>
                                <w:rPr>
                                  <w:noProof/>
                                </w:rPr>
                                <w:drawing>
                                  <wp:inline distT="0" distB="0" distL="0" distR="0" wp14:anchorId="273BB93C" wp14:editId="393DF33C">
                                    <wp:extent cx="90170" cy="98425"/>
                                    <wp:effectExtent l="0" t="0" r="0" b="3175"/>
                                    <wp:docPr id="1339591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591840" name=""/>
                                            <pic:cNvPicPr/>
                                          </pic:nvPicPr>
                                          <pic:blipFill>
                                            <a:blip r:embed="rId22"/>
                                            <a:stretch>
                                              <a:fillRect/>
                                            </a:stretch>
                                          </pic:blipFill>
                                          <pic:spPr>
                                            <a:xfrm>
                                              <a:off x="0" y="0"/>
                                              <a:ext cx="90170" cy="9842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75321340" name="Text Box 1"/>
                        <wps:cNvSpPr txBox="1"/>
                        <wps:spPr>
                          <a:xfrm>
                            <a:off x="4000500" y="6350"/>
                            <a:ext cx="279400" cy="279400"/>
                          </a:xfrm>
                          <a:prstGeom prst="rect">
                            <a:avLst/>
                          </a:prstGeom>
                          <a:solidFill>
                            <a:schemeClr val="lt1"/>
                          </a:solidFill>
                          <a:ln w="6350">
                            <a:noFill/>
                          </a:ln>
                        </wps:spPr>
                        <wps:txbx>
                          <w:txbxContent>
                            <w:p w14:paraId="18A926BB" w14:textId="77777777" w:rsidR="00CC3171" w:rsidRPr="00CB3141" w:rsidRDefault="00CC3171" w:rsidP="00CC3171">
                              <w:pPr>
                                <w:jc w:val="center"/>
                                <w:rPr>
                                  <w:lang w:val="en-US"/>
                                </w:rPr>
                              </w:pPr>
                              <w:r>
                                <w:rPr>
                                  <w:lang w:val="en-US"/>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xmlns:w16sdtfl="http://schemas.microsoft.com/office/word/2024/wordml/sdtformatlock">
            <w:pict>
              <v:group w14:anchorId="39F502AF" id="Group 2" o:spid="_x0000_s1026" style="position:absolute;left:0;text-align:left;margin-left:0;margin-top:13.8pt;width:487.45pt;height:91.45pt;z-index:251659264" coordsize="61906,11614" o:gfxdata="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style="position:absolute;left:42100;top:254;width:19806;height:1127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">
                  <v:imagedata r:id="rId23" o:title="" croptop="2021f" cropbottom="33083f" cropright="33089f"/>
                </v:shape>
                <v:shape id="Picture 3" o:spid="_x0000_s1028" type="#_x0000_t75" style="position:absolute;left:21971;top:317;width:19869;height:112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">
                  <v:imagedata r:id="rId24" o:title="" croptop="2177f" cropbottom="32907f" cropright="32982f"/>
                </v:shape>
                <v:shape id="Picture 5" o:spid="_x0000_s1029" type="#_x0000_t75" style="position:absolute;left:1968;top:317;width:19812;height:1129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">
                  <v:imagedata r:id="rId25" o:title="" croptop="2333f" cropbottom="32729f" cropright="33089f"/>
                </v:shape>
                <v:shapetype id="_x0000_t202" coordsize="21600,21600" o:spt="202" path="m,l,21600r21600,l21600,xe">
                  <v:stroke joinstyle="miter"/>
                  <v:path gradientshapeok="t" o:connecttype="rect"/>
                </v:shapetype>
                <v:shape id="Text Box 1" o:spid="_x0000_s1030" type="#_x0000_t202" style="position:absolute;width:2794;height:27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" fillcolor="white [3201]" stroked="f" strokeweight=".5pt">
                  <v:textbox>
                    <w:txbxContent>
                      <w:p w14:paraId="14731A81" w14:textId="77777777" w:rsidR="00CC3171" w:rsidRPr="00CB3141" w:rsidRDefault="00CC3171" w:rsidP="00CC3171">
                        <w:pPr>
                          <w:jc w:val="center"/>
                          <w:rPr>
                            <w:lang w:val="en-US"/>
                          </w:rPr>
                        </w:pPr>
                        <w:r w:rsidRPr="00CB3141">
                          <w:rPr>
                            <w:lang w:val="en-US"/>
                          </w:rPr>
                          <w:t>A</w:t>
                        </w:r>
                      </w:p>
                    </w:txbxContent>
                  </v:textbox>
                </v:shape>
                <v:shape id="Text Box 1" o:spid="_x0000_s1031" type="#_x0000_t202" style="position:absolute;left:19875;top:63;width:2794;height:27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" fillcolor="white [3201]" stroked="f" strokeweight=".5pt">
                  <v:textbox>
                    <w:txbxContent>
                      <w:p w14:paraId="1ECC85F5" w14:textId="77777777" w:rsidR="00CC3171" w:rsidRPr="00CB3141" w:rsidRDefault="00CC3171" w:rsidP="00CC3171">
                        <w:pPr>
                          <w:jc w:val="center"/>
                          <w:rPr>
                            <w:lang w:val="en-US"/>
                          </w:rPr>
                        </w:pPr>
                        <w:r>
                          <w:rPr>
                            <w:lang w:val="en-US"/>
                          </w:rPr>
                          <w:t>B</w:t>
                        </w:r>
                        <w:r>
                          <w:rPr>
                            <w:noProof/>
                          </w:rPr>
                          <w:drawing>
                            <wp:inline distT="0" distB="0" distL="0" distR="0" wp14:anchorId="273BB93C" wp14:editId="393DF33C">
                              <wp:extent cx="90170" cy="98425"/>
                              <wp:effectExtent l="0" t="0" r="0" b="3175"/>
                              <wp:docPr id="1339591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591840" name=""/>
                                      <pic:cNvPicPr/>
                                    </pic:nvPicPr>
                                    <pic:blipFill>
                                      <a:blip r:embed="rId26"/>
                                      <a:stretch>
                                        <a:fillRect/>
                                      </a:stretch>
                                    </pic:blipFill>
                                    <pic:spPr>
                                      <a:xfrm>
                                        <a:off x="0" y="0"/>
                                        <a:ext cx="90170" cy="98425"/>
                                      </a:xfrm>
                                      <a:prstGeom prst="rect">
                                        <a:avLst/>
                                      </a:prstGeom>
                                    </pic:spPr>
                                  </pic:pic>
                                </a:graphicData>
                              </a:graphic>
                            </wp:inline>
                          </w:drawing>
                        </w:r>
                      </w:p>
                    </w:txbxContent>
                  </v:textbox>
                </v:shape>
                <v:shape id="Text Box 1" o:spid="_x0000_s1032" type="#_x0000_t202" style="position:absolute;left:40005;top:63;width:2794;height:27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" fillcolor="white [3201]" stroked="f" strokeweight=".5pt">
                  <v:textbox>
                    <w:txbxContent>
                      <w:p w14:paraId="18A926BB" w14:textId="77777777" w:rsidR="00CC3171" w:rsidRPr="00CB3141" w:rsidRDefault="00CC3171" w:rsidP="00CC3171">
                        <w:pPr>
                          <w:jc w:val="center"/>
                          <w:rPr>
                            <w:lang w:val="en-US"/>
                          </w:rPr>
                        </w:pPr>
                        <w:r>
                          <w:rPr>
                            <w:lang w:val="en-US"/>
                          </w:rPr>
                          <w:t>C</w:t>
                        </w:r>
                      </w:p>
                    </w:txbxContent>
                  </v:textbox>
                </v:shape>
                <w10:wrap type="topAndBottom"/>
              </v:group>
            </w:pict>
          </mc:Fallback>
        </mc:AlternateContent>
      </w:r>
      <w:r>
        <w:rPr>
          <w:b/>
        </w:rPr>
        <w:t>Figure 4.</w:t>
      </w:r>
      <w:r>
        <w:t xml:space="preserve"> </w:t>
      </w:r>
      <w:r w:rsidRPr="007E614E">
        <w:rPr>
          <w:iCs/>
        </w:rPr>
        <w:t>Linear Regressions of relationships between Phylogeny resolution (</w:t>
      </w:r>
      <w:r>
        <w:rPr>
          <w:iCs/>
        </w:rPr>
        <w:t>IC (TC)</w:t>
      </w:r>
      <w:r w:rsidRPr="007E614E">
        <w:rPr>
          <w:iCs/>
        </w:rPr>
        <w:t xml:space="preserve"> 3</w:t>
      </w:r>
      <w:r>
        <w:rPr>
          <w:iCs/>
        </w:rPr>
        <w:t>D</w:t>
      </w:r>
      <w:r w:rsidRPr="007E614E">
        <w:rPr>
          <w:iCs/>
        </w:rPr>
        <w:t>i), 3</w:t>
      </w:r>
      <w:r>
        <w:rPr>
          <w:iCs/>
        </w:rPr>
        <w:t>D</w:t>
      </w:r>
      <w:r w:rsidRPr="007E614E">
        <w:rPr>
          <w:iCs/>
        </w:rPr>
        <w:t>i Alphabet size, and Proportion of Helices. A) 3</w:t>
      </w:r>
      <w:r>
        <w:rPr>
          <w:iCs/>
        </w:rPr>
        <w:t>D</w:t>
      </w:r>
      <w:r w:rsidRPr="007E614E">
        <w:rPr>
          <w:iCs/>
        </w:rPr>
        <w:t>i Alphabet vs Proportion of Helix. B) 3</w:t>
      </w:r>
      <w:r>
        <w:rPr>
          <w:iCs/>
        </w:rPr>
        <w:t>D</w:t>
      </w:r>
      <w:r w:rsidRPr="007E614E">
        <w:rPr>
          <w:iCs/>
        </w:rPr>
        <w:t xml:space="preserve">i </w:t>
      </w:r>
      <w:r>
        <w:rPr>
          <w:iCs/>
        </w:rPr>
        <w:t>TC</w:t>
      </w:r>
      <w:r w:rsidRPr="007E614E">
        <w:rPr>
          <w:iCs/>
        </w:rPr>
        <w:t xml:space="preserve"> values vs Proportion of Helices; C) 3</w:t>
      </w:r>
      <w:r>
        <w:rPr>
          <w:iCs/>
        </w:rPr>
        <w:t>D</w:t>
      </w:r>
      <w:r w:rsidRPr="007E614E">
        <w:rPr>
          <w:iCs/>
        </w:rPr>
        <w:t>i IC</w:t>
      </w:r>
      <w:r>
        <w:rPr>
          <w:iCs/>
        </w:rPr>
        <w:t xml:space="preserve"> (TC)</w:t>
      </w:r>
      <w:r w:rsidRPr="007E614E">
        <w:rPr>
          <w:iCs/>
        </w:rPr>
        <w:t xml:space="preserve"> values vs 3</w:t>
      </w:r>
      <w:r>
        <w:rPr>
          <w:iCs/>
        </w:rPr>
        <w:t>D</w:t>
      </w:r>
      <w:r w:rsidRPr="007E614E">
        <w:rPr>
          <w:iCs/>
        </w:rPr>
        <w:t>i Alphabet sizes. Increasing proportion of helices appears to drive down the 3di alphabet size. In turn, smaller 3di alphabets appear to drive down phylogenetic resolution.</w:t>
      </w:r>
    </w:p>
    <w:p w14:paraId="57773D2F" w14:textId="77777777" w:rsidR="00CC3171" w:rsidRDefault="00CC3171"/>
    <w:p w14:paraId="59DE559C" w14:textId="77777777" w:rsidR="00CC3171" w:rsidRDefault="00CC3171"/>
    <w:p w14:paraId="76085512" w14:textId="2ACA47AA" w:rsidR="00A13BAB" w:rsidRDefault="00B43CC2">
      <w:r>
        <w:rPr>
          <w:b/>
        </w:rPr>
        <w:t>Helix proportion is significantly anti-correlated with both alphabet size and support values.</w:t>
      </w:r>
      <w:r>
        <w:t xml:space="preserve"> Helix proportion was by far the largest anti-correlation with effective alphabet size. This was far more emphatic for the 3Di alphabets than AA (although the link is strong in both). This aligns with the conclusion that helix proportion is a driver of reduced alphabets (</w:t>
      </w:r>
      <w:r>
        <w:rPr>
          <w:b/>
        </w:rPr>
        <w:t>Fig</w:t>
      </w:r>
      <w:r w:rsidR="006B651E">
        <w:rPr>
          <w:b/>
        </w:rPr>
        <w:t>ure 4</w:t>
      </w:r>
      <w:r>
        <w:t>).</w:t>
      </w:r>
    </w:p>
    <w:p w14:paraId="76085513" w14:textId="77777777" w:rsidR="00A13BAB" w:rsidRDefault="00A13BAB"/>
    <w:p w14:paraId="76085514" w14:textId="46FD6A00" w:rsidR="00A13BAB" w:rsidRDefault="00B43CC2">
      <w:r>
        <w:t xml:space="preserve">We were concerned that this result could be a bias from including four alpha-only superfamilies and only 2 of each other fold type. We tested this by removing one, two, three, or </w:t>
      </w:r>
      <w:proofErr w:type="gramStart"/>
      <w:r>
        <w:t>all of</w:t>
      </w:r>
      <w:proofErr w:type="gramEnd"/>
      <w:r>
        <w:t xml:space="preserve"> the alpha-only superfamilies and calculating linear regressions between helix proportion and alphabet size. While the effect size dropped, including only two still shows a significant relationship, indicating that this is a real factor (</w:t>
      </w:r>
      <w:r w:rsidR="006B651E">
        <w:rPr>
          <w:b/>
        </w:rPr>
        <w:t>Table 3</w:t>
      </w:r>
      <w:r>
        <w:t>).</w:t>
      </w:r>
    </w:p>
    <w:p w14:paraId="76085515" w14:textId="77777777" w:rsidR="00A13BAB" w:rsidRDefault="00B43CC2">
      <w:r>
        <w:t xml:space="preserve">  </w:t>
      </w:r>
    </w:p>
    <w:p w14:paraId="6A6256E8" w14:textId="77777777" w:rsidR="00425F70" w:rsidRDefault="00425F70" w:rsidP="00425F70">
      <w:pPr>
        <w:jc w:val="center"/>
      </w:pPr>
      <w:r>
        <w:rPr>
          <w:noProof/>
        </w:rPr>
        <w:drawing>
          <wp:inline distT="0" distB="0" distL="114300" distR="114300" wp14:anchorId="5A56E279" wp14:editId="5E17A69F">
            <wp:extent cx="4565650" cy="1238250"/>
            <wp:effectExtent l="0" t="0" r="0" b="0"/>
            <wp:docPr id="5" name="image2.png" descr="A black grid with white lines&#10;&#10;AI-generated content may be incorrect."/>
            <wp:cNvGraphicFramePr/>
            <a:graphic xmlns:a="http://schemas.openxmlformats.org/drawingml/2006/main">
              <a:graphicData uri="http://schemas.openxmlformats.org/drawingml/2006/picture">
                <pic:pic xmlns:pic="http://schemas.openxmlformats.org/drawingml/2006/picture">
                  <pic:nvPicPr>
                    <pic:cNvPr id="5" name="image2.png" descr="A black grid with white lines&#10;&#10;AI-generated content may be incorrect."/>
                    <pic:cNvPicPr preferRelativeResize="0"/>
                  </pic:nvPicPr>
                  <pic:blipFill>
                    <a:blip r:embed="rId27"/>
                    <a:srcRect/>
                    <a:stretch>
                      <a:fillRect/>
                    </a:stretch>
                  </pic:blipFill>
                  <pic:spPr>
                    <a:xfrm>
                      <a:off x="0" y="0"/>
                      <a:ext cx="4565650" cy="1238250"/>
                    </a:xfrm>
                    <a:prstGeom prst="rect">
                      <a:avLst/>
                    </a:prstGeom>
                    <a:ln/>
                  </pic:spPr>
                </pic:pic>
              </a:graphicData>
            </a:graphic>
          </wp:inline>
        </w:drawing>
      </w:r>
    </w:p>
    <w:p w14:paraId="59ACEEED" w14:textId="77777777" w:rsidR="00425F70" w:rsidRDefault="00425F70" w:rsidP="00425F70">
      <w:pPr>
        <w:ind w:left="170" w:right="170"/>
      </w:pPr>
      <w:r>
        <w:rPr>
          <w:b/>
        </w:rPr>
        <w:t>Table 3.</w:t>
      </w:r>
      <w:r>
        <w:t xml:space="preserve"> </w:t>
      </w:r>
      <w:r w:rsidRPr="009A4BE2">
        <w:rPr>
          <w:iCs/>
        </w:rPr>
        <w:t>Linear regression</w:t>
      </w:r>
      <w:r>
        <w:rPr>
          <w:iCs/>
        </w:rPr>
        <w:t>s</w:t>
      </w:r>
      <w:r w:rsidRPr="009A4BE2">
        <w:rPr>
          <w:iCs/>
        </w:rPr>
        <w:t xml:space="preserve"> of</w:t>
      </w:r>
      <w:r>
        <w:rPr>
          <w:iCs/>
        </w:rPr>
        <w:t xml:space="preserve"> helix proportion </w:t>
      </w:r>
      <w:r w:rsidRPr="009A4BE2">
        <w:rPr>
          <w:iCs/>
        </w:rPr>
        <w:t>vs</w:t>
      </w:r>
      <w:r>
        <w:rPr>
          <w:iCs/>
        </w:rPr>
        <w:t xml:space="preserve"> </w:t>
      </w:r>
      <w:r w:rsidRPr="009A4BE2">
        <w:rPr>
          <w:iCs/>
        </w:rPr>
        <w:t>3Di alphabet size</w:t>
      </w:r>
      <w:r>
        <w:rPr>
          <w:iCs/>
        </w:rPr>
        <w:t>. Rows vary the number of</w:t>
      </w:r>
      <w:r w:rsidRPr="009A4BE2">
        <w:rPr>
          <w:iCs/>
        </w:rPr>
        <w:t xml:space="preserve"> alpha-only superfamilies</w:t>
      </w:r>
      <w:r>
        <w:rPr>
          <w:iCs/>
        </w:rPr>
        <w:t xml:space="preserve"> in the regression</w:t>
      </w:r>
      <w:r w:rsidRPr="009A4BE2">
        <w:rPr>
          <w:iCs/>
        </w:rPr>
        <w:t xml:space="preserve">. When the number of alpha-only </w:t>
      </w:r>
      <w:r w:rsidRPr="009A4BE2">
        <w:rPr>
          <w:iCs/>
        </w:rPr>
        <w:lastRenderedPageBreak/>
        <w:t xml:space="preserve">superfamilies is reduced to 2, the same number of superfamilies in the </w:t>
      </w:r>
      <w:r>
        <w:rPr>
          <w:iCs/>
        </w:rPr>
        <w:t xml:space="preserve">three </w:t>
      </w:r>
      <w:r w:rsidRPr="009A4BE2">
        <w:rPr>
          <w:iCs/>
        </w:rPr>
        <w:t>other fold</w:t>
      </w:r>
      <w:r>
        <w:rPr>
          <w:iCs/>
        </w:rPr>
        <w:t>-</w:t>
      </w:r>
      <w:r w:rsidRPr="009A4BE2">
        <w:rPr>
          <w:iCs/>
        </w:rPr>
        <w:t>types, the relationship remains strong and significant.</w:t>
      </w:r>
    </w:p>
    <w:p w14:paraId="1BB42E56" w14:textId="77777777" w:rsidR="00425F70" w:rsidRDefault="00425F70"/>
    <w:p w14:paraId="76085527" w14:textId="0662DF59" w:rsidR="00A13BAB" w:rsidRDefault="00B43CC2">
      <w:r>
        <w:t xml:space="preserve">Conversely, beta-sheet proportion is positively correlated with alphabet size, as well as higher average support values. As both alphabet sizes are inversely correlated with support values, it seems reasonable to </w:t>
      </w:r>
      <w:r w:rsidR="00605985">
        <w:t>suggest</w:t>
      </w:r>
      <w:r>
        <w:t xml:space="preserve"> that enrichment in helices, and perhaps paucity of beta-sheets, is a major driver behind </w:t>
      </w:r>
      <w:r w:rsidR="00605985">
        <w:t xml:space="preserve">poor resolution in </w:t>
      </w:r>
      <w:r>
        <w:t>Histone-fold</w:t>
      </w:r>
      <w:r w:rsidR="00605985">
        <w:t xml:space="preserve"> proteins</w:t>
      </w:r>
      <w:r>
        <w:t xml:space="preserve"> and other alpha-rich superfamilies.</w:t>
      </w:r>
    </w:p>
    <w:p w14:paraId="7608553B" w14:textId="77777777" w:rsidR="00A13BAB" w:rsidRDefault="00A13BAB"/>
    <w:p w14:paraId="12E6FDA3" w14:textId="77777777" w:rsidR="009E7EB3" w:rsidRDefault="009E7EB3"/>
    <w:p w14:paraId="391026AF" w14:textId="249EF533" w:rsidR="00955029" w:rsidRDefault="001D03E4" w:rsidP="00955029">
      <w:pPr>
        <w:rPr>
          <w:b/>
        </w:rPr>
      </w:pPr>
      <w:r>
        <w:rPr>
          <w:b/>
        </w:rPr>
        <w:t>DISCUSSION</w:t>
      </w:r>
    </w:p>
    <w:p w14:paraId="7608553D" w14:textId="77777777" w:rsidR="00A13BAB" w:rsidRDefault="00A13BAB"/>
    <w:p w14:paraId="7608553E" w14:textId="3C124727" w:rsidR="00A13BAB" w:rsidRDefault="00B43CC2">
      <w:r>
        <w:t xml:space="preserve">We present evidence that 3Di combined with sequence both improves overall resolution, as well as resolution in deeper nodes when compared to sequence or 3Di alone. This bolsters the promise of using 3Di in model-based phylogenetics </w:t>
      </w:r>
      <w:sdt>
        <w:sdtPr>
          <w:rPr>
            <w:color w:val="000000"/>
          </w:rPr>
          <w:tag w:val="MENDELEY_CITATION_v3_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"/>
          <w:id w:val="230280424"/>
          <w:placeholder>
            <w:docPart w:val="DefaultPlaceholder_-1854013440"/>
          </w:placeholder>
        </w:sdtPr>
        <w:sdtContent>
          <w:r w:rsidR="00DF4172" w:rsidRPr="00DF4172">
            <w:rPr>
              <w:color w:val="000000"/>
            </w:rPr>
            <w:t>[5,39]</w:t>
          </w:r>
        </w:sdtContent>
      </w:sdt>
      <w:r>
        <w:t>.</w:t>
      </w:r>
    </w:p>
    <w:p w14:paraId="7608553F" w14:textId="77777777" w:rsidR="00A13BAB" w:rsidRDefault="00A13BAB"/>
    <w:p w14:paraId="76085540" w14:textId="3E8D8E14" w:rsidR="00A13BAB" w:rsidRDefault="00B43CC2">
      <w:r>
        <w:t>We also present evidence that superfamilies with shorter protein lengths and enrichment in alpha-helices are less suitable for 3Di-based phylogenetics. These two factors combine to reduce the effective alphabet size of their alignments</w:t>
      </w:r>
      <w:r w:rsidR="009C1BCE">
        <w:t>,</w:t>
      </w:r>
      <w:r>
        <w:t xml:space="preserve"> thereby reducing the amount of information conveyed. These reductions in information content significantly correlate with reduced phylogenetic resolution. </w:t>
      </w:r>
      <w:r w:rsidR="009C1BCE">
        <w:t>T</w:t>
      </w:r>
      <w:r>
        <w:t>hese results offer a note of caution</w:t>
      </w:r>
      <w:r w:rsidR="009C1BCE">
        <w:t>, suggesting that r</w:t>
      </w:r>
      <w:r>
        <w:t xml:space="preserve">esearchers </w:t>
      </w:r>
      <w:r w:rsidR="009C1BCE">
        <w:t xml:space="preserve">doing deep phylogenies should calibrate their expectations by </w:t>
      </w:r>
      <w:r>
        <w:t>consider</w:t>
      </w:r>
      <w:r w:rsidR="009C1BCE">
        <w:t>ing</w:t>
      </w:r>
      <w:r>
        <w:t xml:space="preserve"> the characteristics of proteins</w:t>
      </w:r>
      <w:r w:rsidR="009C1BCE">
        <w:t xml:space="preserve"> they are studying before deploying 3Di characters.</w:t>
      </w:r>
    </w:p>
    <w:p w14:paraId="76085541" w14:textId="77777777" w:rsidR="00A13BAB" w:rsidRDefault="00A13BAB"/>
    <w:p w14:paraId="76085542" w14:textId="08A4CF8B" w:rsidR="00A13BAB" w:rsidRDefault="009C1BCE">
      <w:r>
        <w:t>Delving more deeply into the Histone-fold result, we</w:t>
      </w:r>
      <w:r w:rsidR="00B43CC2">
        <w:t xml:space="preserve"> show that the 3Di method perform</w:t>
      </w:r>
      <w:r>
        <w:t>ed</w:t>
      </w:r>
      <w:r w:rsidR="00B43CC2">
        <w:t xml:space="preserve"> poorly </w:t>
      </w:r>
      <w:r>
        <w:t xml:space="preserve">on this </w:t>
      </w:r>
      <w:r w:rsidR="00B43CC2">
        <w:t xml:space="preserve">superfamily. Sequence-only phylogenies showed stronger resolution than 3Di-only inferences as well as AA+3Di partitioned analysis. Additionally, both 3Di-only and partitioned analyses failed to show any improvement in resolving deeper nodes. Perhaps most interesting is that the Histone 3Di dataset accepted, albeit by a narrow margin (0.936 vs </w:t>
      </w:r>
      <w:r w:rsidR="00DE405B">
        <w:t xml:space="preserve">recommended acceptance threshold of </w:t>
      </w:r>
      <w:r w:rsidR="00B43CC2">
        <w:t xml:space="preserve">0.910), the </w:t>
      </w:r>
      <w:proofErr w:type="spellStart"/>
      <w:r w:rsidR="00B43CC2">
        <w:t>GammaSpike</w:t>
      </w:r>
      <w:proofErr w:type="spellEnd"/>
      <w:r w:rsidR="00B43CC2">
        <w:t xml:space="preserve"> model while the amino acid data failed to accept or reject the model. This would suggest that 3Di has a less clock-like rate of evolution than the amino acids. This is unexpected, as we would anticipate the 3Di alphabet to be capturing the slower changing information of protein shape. Additionally, 3Di-derived measures have been argued to evolve in a more clock-like fashion than sequence data </w:t>
      </w:r>
      <w:sdt>
        <w:sdtPr>
          <w:rPr>
            <w:color w:val="000000"/>
          </w:rPr>
          <w:tag w:val="MENDELEY_CITATION_v3_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"/>
          <w:id w:val="1957060979"/>
          <w:placeholder>
            <w:docPart w:val="DefaultPlaceholder_-1854013440"/>
          </w:placeholder>
        </w:sdtPr>
        <w:sdtContent>
          <w:r w:rsidR="00DF4172" w:rsidRPr="00DF4172">
            <w:rPr>
              <w:color w:val="000000"/>
            </w:rPr>
            <w:t>[8]</w:t>
          </w:r>
        </w:sdtContent>
      </w:sdt>
      <w:r w:rsidR="00B43CC2">
        <w:t xml:space="preserve">. We are unsure why we would see this. Our speculation is that the Histone-fold dataset has such poor character state diversity and is so dominated by just two states (L and V, both common in 3Di representations of alpha-helices) that very few changes happening along a branch represent a major enough departure for the model to perceive a change in the rate of evolution. Further investigation in other superfamilies is essential to understanding if this is a </w:t>
      </w:r>
      <w:proofErr w:type="spellStart"/>
      <w:r w:rsidR="00B43CC2">
        <w:t>generalisable</w:t>
      </w:r>
      <w:proofErr w:type="spellEnd"/>
      <w:r w:rsidR="00B43CC2">
        <w:t xml:space="preserve"> result or a one-off created by the very low information content in the alignments.</w:t>
      </w:r>
    </w:p>
    <w:p w14:paraId="76085543" w14:textId="77777777" w:rsidR="00A13BAB" w:rsidRDefault="00A13BAB"/>
    <w:p w14:paraId="76085544" w14:textId="3F1AC717" w:rsidR="00A13BAB" w:rsidRDefault="00B43CC2">
      <w:pPr>
        <w:sectPr w:rsidR="00A13BAB">
          <w:footerReference w:type="even" r:id="rId28"/>
          <w:footerReference w:type="default" r:id="rId29"/>
          <w:pgSz w:w="11900" w:h="16840"/>
          <w:pgMar w:top="1440" w:right="1440" w:bottom="1440" w:left="1440" w:header="708" w:footer="708" w:gutter="0"/>
          <w:cols w:space="720"/>
        </w:sectPr>
      </w:pPr>
      <w:r>
        <w:t>In this work, we focused on the resolution of inferred phylogenies. We did not focus on the actual topologies the methods produced</w:t>
      </w:r>
      <w:r w:rsidR="009C1BCE">
        <w:t>, a</w:t>
      </w:r>
      <w:r>
        <w:t xml:space="preserve">s we do not know the “true” history of any of these </w:t>
      </w:r>
      <w:r w:rsidR="009C1BCE">
        <w:t xml:space="preserve">ancient </w:t>
      </w:r>
      <w:r>
        <w:t>superfamilies</w:t>
      </w:r>
      <w:r w:rsidR="009C1BCE">
        <w:t xml:space="preserve">. “Ground truthing” a new set of phylogenetic characters against an already known phylogeny is possible in simulations and in certain laboratory experiments, but these are difficult options to enact as a valid test would have to include realistic protein structure evolution over deep time, as well as sequence divergence into the Twilight zone. However, these problems not unique, as </w:t>
      </w:r>
      <w:r w:rsidR="00EC6CE5">
        <w:t xml:space="preserve">similar problems are </w:t>
      </w:r>
      <w:r w:rsidR="009C1BCE">
        <w:t xml:space="preserve">present for many sources of phylogenetic characters (fossil morphology, </w:t>
      </w:r>
      <w:r w:rsidR="00EC6CE5">
        <w:t>developmental characters, behaviour, etc.).</w:t>
      </w:r>
      <w:r w:rsidR="009C1BCE">
        <w:t xml:space="preserve"> </w:t>
      </w:r>
      <w:r w:rsidR="00EC6CE5">
        <w:lastRenderedPageBreak/>
        <w:t xml:space="preserve">Nevertheless, even in the absence of ground-truthing, being able to deploy methods from the suite of model-based statistical phylogenetics, such methods to measure </w:t>
      </w:r>
      <w:proofErr w:type="spellStart"/>
      <w:r w:rsidR="00EC6CE5">
        <w:t>uncertaint</w:t>
      </w:r>
      <w:proofErr w:type="spellEnd"/>
      <w:r w:rsidR="00EC6CE5">
        <w:t xml:space="preserve"> (bootstrapping, posterior probabilities, etc.), constitutes a major advantage, enabling statistical studies that allow us to at least quantify the precision that structural phylogenetics may achieve, and compare that to more traditional methods.</w:t>
      </w:r>
    </w:p>
    <w:p w14:paraId="76085545" w14:textId="77777777" w:rsidR="00A13BAB" w:rsidRDefault="00B43CC2">
      <w:pPr>
        <w:ind w:left="-450"/>
      </w:pPr>
      <w:r>
        <w:rPr>
          <w:b/>
        </w:rPr>
        <w:lastRenderedPageBreak/>
        <w:t>References</w:t>
      </w:r>
    </w:p>
    <w:p w14:paraId="76085546" w14:textId="77777777" w:rsidR="00A13BAB" w:rsidRDefault="00A13BAB"/>
    <w:p w14:paraId="76085547" w14:textId="77777777" w:rsidR="00A13BAB" w:rsidRDefault="00B43CC2">
      <w:pPr>
        <w:ind w:hanging="480"/>
      </w:pPr>
      <w:r>
        <w:t xml:space="preserve">Alva, V., and Lupas, A. N. (2018). Histones predate the split between bacteria and archaea. </w:t>
      </w:r>
      <w:r>
        <w:rPr>
          <w:i/>
        </w:rPr>
        <w:t>Bioinformatics</w:t>
      </w:r>
      <w:r>
        <w:t>, 1–5. doi: 10.1093/bioinformatics/bty1000</w:t>
      </w:r>
    </w:p>
    <w:p w14:paraId="76085548" w14:textId="77777777" w:rsidR="00A13BAB" w:rsidRDefault="00B43CC2">
      <w:pPr>
        <w:ind w:hanging="480"/>
      </w:pPr>
      <w:r>
        <w:t xml:space="preserve">Andreeva, A., Howorth, D., </w:t>
      </w:r>
      <w:proofErr w:type="spellStart"/>
      <w:r>
        <w:t>Chandonia</w:t>
      </w:r>
      <w:proofErr w:type="spellEnd"/>
      <w:r>
        <w:t xml:space="preserve">, J. M., Brenner, S. E., Hubbard, T. J. P., Chothia, C., et al. (2008). Data growth and its impact on the SCOP database: New developments. </w:t>
      </w:r>
      <w:r>
        <w:rPr>
          <w:i/>
        </w:rPr>
        <w:t>Nucleic Acids Res</w:t>
      </w:r>
      <w:r>
        <w:t xml:space="preserve"> 36, 419–425. doi: 10.1093/</w:t>
      </w:r>
      <w:proofErr w:type="spellStart"/>
      <w:r>
        <w:t>nar</w:t>
      </w:r>
      <w:proofErr w:type="spellEnd"/>
      <w:r>
        <w:t>/gkm993</w:t>
      </w:r>
    </w:p>
    <w:p w14:paraId="76085549" w14:textId="77777777" w:rsidR="00A13BAB" w:rsidRDefault="00B43CC2">
      <w:pPr>
        <w:ind w:hanging="480"/>
      </w:pPr>
      <w:r>
        <w:t xml:space="preserve">Bouckaert, R. R. (2020). OBAMA: OBAMA for Bayesian amino acid model averaging. </w:t>
      </w:r>
      <w:r>
        <w:rPr>
          <w:i/>
        </w:rPr>
        <w:t>PeerJ</w:t>
      </w:r>
      <w:r>
        <w:t xml:space="preserve"> 8, 1–15. doi: 10.7717/peerj.9460</w:t>
      </w:r>
    </w:p>
    <w:p w14:paraId="7608554A" w14:textId="77777777" w:rsidR="00A13BAB" w:rsidRDefault="00B43CC2">
      <w:pPr>
        <w:ind w:hanging="480"/>
      </w:pPr>
      <w:r>
        <w:t xml:space="preserve">Bouckaert, R., Vaughan, T. G., Barido-Sottani, J., Duchêne, S., </w:t>
      </w:r>
      <w:proofErr w:type="spellStart"/>
      <w:r>
        <w:t>Fourment</w:t>
      </w:r>
      <w:proofErr w:type="spellEnd"/>
      <w:r>
        <w:t xml:space="preserve">, M., Gavryushkina, A., et al. (2019). BEAST 2.5: An advanced software platform for Bayesian evolutionary analysis. </w:t>
      </w:r>
      <w:proofErr w:type="spellStart"/>
      <w:r>
        <w:rPr>
          <w:i/>
        </w:rPr>
        <w:t>PLoS</w:t>
      </w:r>
      <w:proofErr w:type="spellEnd"/>
      <w:r>
        <w:rPr>
          <w:i/>
        </w:rPr>
        <w:t xml:space="preserve"> </w:t>
      </w:r>
      <w:proofErr w:type="spellStart"/>
      <w:r>
        <w:rPr>
          <w:i/>
        </w:rPr>
        <w:t>Comput</w:t>
      </w:r>
      <w:proofErr w:type="spellEnd"/>
      <w:r>
        <w:rPr>
          <w:i/>
        </w:rPr>
        <w:t xml:space="preserve"> Biol</w:t>
      </w:r>
      <w:r>
        <w:t xml:space="preserve"> 15, 1–28. doi: 10.1371/journal.pcbi.1006650</w:t>
      </w:r>
    </w:p>
    <w:p w14:paraId="7608554B" w14:textId="77777777" w:rsidR="00A13BAB" w:rsidRDefault="00B43CC2">
      <w:pPr>
        <w:ind w:hanging="480"/>
      </w:pPr>
      <w:r>
        <w:t xml:space="preserve">Doolittle, R. F., Feng, D. F., Johnson, M. S., and McClure, M. A. (1986). Relationships of human protein sequences to those of other organisms. </w:t>
      </w:r>
      <w:r>
        <w:rPr>
          <w:i/>
        </w:rPr>
        <w:t>Cold Spring Harb Symp Quant Biol</w:t>
      </w:r>
      <w:r>
        <w:t xml:space="preserve"> 51 Pt 1, 447–455. doi: 10.1101/sqb.1986.051.01.054</w:t>
      </w:r>
    </w:p>
    <w:p w14:paraId="7608554C" w14:textId="77777777" w:rsidR="00A13BAB" w:rsidRDefault="00B43CC2">
      <w:pPr>
        <w:ind w:hanging="480"/>
      </w:pPr>
      <w:r>
        <w:t xml:space="preserve">Douglas, J., Bouckaert, R., Harris, S. C., Carter, C. W., and Wills, P. R. (2024). Evolution is coupled with branching across many granularities of life. </w:t>
      </w:r>
      <w:r>
        <w:rPr>
          <w:i/>
        </w:rPr>
        <w:t>bioRxiv</w:t>
      </w:r>
      <w:r>
        <w:t>, 2024.09.08.611933. Available at: https://www.biorxiv.org/content/10.1101/2024.09.08.611933v1%0Ahttps://www.biorxiv.org/content/10.1101/2024.09.08.611933v1.abstract</w:t>
      </w:r>
    </w:p>
    <w:p w14:paraId="7608554D" w14:textId="77777777" w:rsidR="00A13BAB" w:rsidRDefault="00B43CC2">
      <w:pPr>
        <w:ind w:hanging="480"/>
      </w:pPr>
      <w:r>
        <w:t xml:space="preserve">Edgar, R. C. (2010). Search and clustering orders of magnitude faster than BLAST. </w:t>
      </w:r>
      <w:r>
        <w:rPr>
          <w:i/>
        </w:rPr>
        <w:t>Bioinformatics</w:t>
      </w:r>
      <w:r>
        <w:t xml:space="preserve"> 26, 2460–2461. doi: 10.1093/bioinformatics/btq461</w:t>
      </w:r>
    </w:p>
    <w:p w14:paraId="7608554E" w14:textId="77777777" w:rsidR="00A13BAB" w:rsidRDefault="00B43CC2">
      <w:pPr>
        <w:ind w:hanging="480"/>
      </w:pPr>
      <w:r>
        <w:t xml:space="preserve">Garg, S., and Hochberg, G. K. (2024). A general substitution matrix for structural phylogenetics. </w:t>
      </w:r>
      <w:r>
        <w:rPr>
          <w:i/>
        </w:rPr>
        <w:t>bioRxiv</w:t>
      </w:r>
      <w:r>
        <w:t>.</w:t>
      </w:r>
    </w:p>
    <w:p w14:paraId="7608554F" w14:textId="77777777" w:rsidR="00A13BAB" w:rsidRDefault="00B43CC2">
      <w:pPr>
        <w:ind w:hanging="480"/>
      </w:pPr>
      <w:r>
        <w:t xml:space="preserve">Gilchrist, C. L. M., </w:t>
      </w:r>
      <w:proofErr w:type="spellStart"/>
      <w:r>
        <w:t>Mirdita</w:t>
      </w:r>
      <w:proofErr w:type="spellEnd"/>
      <w:r>
        <w:t xml:space="preserve">, M., and </w:t>
      </w:r>
      <w:proofErr w:type="spellStart"/>
      <w:r>
        <w:t>Steinegger</w:t>
      </w:r>
      <w:proofErr w:type="spellEnd"/>
      <w:r>
        <w:t xml:space="preserve">, M. (2024). Multiple Protein Structure Alignment at Scale with </w:t>
      </w:r>
      <w:proofErr w:type="spellStart"/>
      <w:r>
        <w:t>FoldMason</w:t>
      </w:r>
      <w:proofErr w:type="spellEnd"/>
      <w:r>
        <w:t>. doi: 10.1101/2024.08.01.606130</w:t>
      </w:r>
    </w:p>
    <w:p w14:paraId="76085550" w14:textId="77777777" w:rsidR="00A13BAB" w:rsidRDefault="00B43CC2">
      <w:pPr>
        <w:ind w:hanging="480"/>
      </w:pPr>
      <w:r>
        <w:t xml:space="preserve">Gouy, M., </w:t>
      </w:r>
      <w:proofErr w:type="spellStart"/>
      <w:r>
        <w:t>Tannier</w:t>
      </w:r>
      <w:proofErr w:type="spellEnd"/>
      <w:r>
        <w:t xml:space="preserve">, E., Comte, N., and Parsons, D. P. (2021). “Seaview Version 5: A Multiplatform Software for Multiple Sequence Alignment, Molecular Phylogenetic Analyses, and Tree Reconciliation </w:t>
      </w:r>
      <w:proofErr w:type="gramStart"/>
      <w:r>
        <w:t>BT  -</w:t>
      </w:r>
      <w:proofErr w:type="gramEnd"/>
      <w:r>
        <w:t xml:space="preserve"> Multiple Sequence Alignment: Methods and Protocols,” ed. K. Katoh (New York, NY: Springer US), 241–260. doi: 10.1007/978-1-0716-1036-7_15</w:t>
      </w:r>
    </w:p>
    <w:p w14:paraId="76085551" w14:textId="77777777" w:rsidR="00A13BAB" w:rsidRDefault="00B43CC2">
      <w:pPr>
        <w:ind w:hanging="480"/>
      </w:pPr>
      <w:r>
        <w:t xml:space="preserve">Hocher, A., Laursen, S. P., Radford, P., Tyson, J., Lambert, C., Stevens, K. M., et al. (2023). Histones with an unconventional DNA-binding mode in vitro are major chromatin constituents in the bacterium Bdellovibrio </w:t>
      </w:r>
      <w:proofErr w:type="spellStart"/>
      <w:r>
        <w:t>bacteriovorus</w:t>
      </w:r>
      <w:proofErr w:type="spellEnd"/>
      <w:r>
        <w:t xml:space="preserve">. </w:t>
      </w:r>
      <w:r>
        <w:rPr>
          <w:i/>
        </w:rPr>
        <w:t>Nat Microbiol</w:t>
      </w:r>
      <w:r>
        <w:t xml:space="preserve"> 8, 2006–2019. doi: 10.1038/s41564-023-01492-x</w:t>
      </w:r>
    </w:p>
    <w:p w14:paraId="76085552" w14:textId="77777777" w:rsidR="00A13BAB" w:rsidRDefault="00B43CC2">
      <w:pPr>
        <w:ind w:hanging="480"/>
      </w:pPr>
      <w:r>
        <w:t xml:space="preserve">Hubbard, T. J. P., Ailey, B., Brenner, S. E., Murzin, A. G., and Chothia, C. (1999). SCOP: A structural classification of proteins database. </w:t>
      </w:r>
      <w:r>
        <w:rPr>
          <w:i/>
        </w:rPr>
        <w:t>Nucleic Acids Res</w:t>
      </w:r>
      <w:r>
        <w:t xml:space="preserve"> 27, 254–256. doi: 10.1093/</w:t>
      </w:r>
      <w:proofErr w:type="spellStart"/>
      <w:r>
        <w:t>nar</w:t>
      </w:r>
      <w:proofErr w:type="spellEnd"/>
      <w:r>
        <w:t>/27.1.254</w:t>
      </w:r>
    </w:p>
    <w:p w14:paraId="76085553" w14:textId="77777777" w:rsidR="00A13BAB" w:rsidRDefault="00B43CC2">
      <w:pPr>
        <w:ind w:hanging="480"/>
      </w:pPr>
      <w:r>
        <w:t xml:space="preserve">Ihaka, R. and Gentleman, R. (1996) R: A Language for Data Analysis and Graphics. </w:t>
      </w:r>
      <w:r>
        <w:rPr>
          <w:i/>
        </w:rPr>
        <w:t>Journal of Computational and Graphical Statistics</w:t>
      </w:r>
      <w:r>
        <w:t>, 5, 299-314. doi: 10.1080/10618600.1996.10474713</w:t>
      </w:r>
    </w:p>
    <w:p w14:paraId="76085554" w14:textId="77777777" w:rsidR="00A13BAB" w:rsidRDefault="00B43CC2">
      <w:pPr>
        <w:ind w:hanging="480"/>
      </w:pPr>
      <w:proofErr w:type="spellStart"/>
      <w:r>
        <w:t>Illergård</w:t>
      </w:r>
      <w:proofErr w:type="spellEnd"/>
      <w:r>
        <w:t xml:space="preserve">, K., Ardell, D. H., and Elofsson, A. (2009). Structure is three to ten times more conserved than sequence—A study of structural response in protein cores. </w:t>
      </w:r>
      <w:r>
        <w:rPr>
          <w:i/>
        </w:rPr>
        <w:t>Proteins: Structure, Function, and Bioinformatics</w:t>
      </w:r>
      <w:r>
        <w:t xml:space="preserve"> 77, 499–508. doi: https://doi.org/10.1002/prot.22458</w:t>
      </w:r>
    </w:p>
    <w:p w14:paraId="76085555" w14:textId="77777777" w:rsidR="00A13BAB" w:rsidRDefault="00B43CC2">
      <w:pPr>
        <w:ind w:hanging="480"/>
      </w:pPr>
      <w:proofErr w:type="spellStart"/>
      <w:r>
        <w:t>Kabsch</w:t>
      </w:r>
      <w:proofErr w:type="spellEnd"/>
      <w:r>
        <w:t xml:space="preserve">, W., and Sander, C. (1983). Dictionary of protein secondary structure: Pattern recognition of hydrogen-bonded and geometrical features. </w:t>
      </w:r>
      <w:r>
        <w:rPr>
          <w:i/>
        </w:rPr>
        <w:t>Biopolymers</w:t>
      </w:r>
      <w:r>
        <w:t xml:space="preserve"> 22, 2577–2637. doi: https://doi.org/10.1002/bip.360221211</w:t>
      </w:r>
    </w:p>
    <w:p w14:paraId="76085556" w14:textId="77777777" w:rsidR="00A13BAB" w:rsidRDefault="00B43CC2">
      <w:pPr>
        <w:ind w:hanging="480"/>
      </w:pPr>
      <w:r>
        <w:t xml:space="preserve">Kim, D., Park, S., and </w:t>
      </w:r>
      <w:proofErr w:type="spellStart"/>
      <w:r>
        <w:t>Steinegger</w:t>
      </w:r>
      <w:proofErr w:type="spellEnd"/>
      <w:r>
        <w:t xml:space="preserve">, M. (2025). </w:t>
      </w:r>
      <w:proofErr w:type="spellStart"/>
      <w:r>
        <w:t>Unicore</w:t>
      </w:r>
      <w:proofErr w:type="spellEnd"/>
      <w:r>
        <w:t xml:space="preserve"> Enables Scalable and Accurate Phylogenetic Reconstruction with Structural Core Genes Open Access. </w:t>
      </w:r>
      <w:r>
        <w:rPr>
          <w:i/>
        </w:rPr>
        <w:t>GBE</w:t>
      </w:r>
      <w:r>
        <w:t>. doi: https://doi.org/10.1093/gbe/evaf109</w:t>
      </w:r>
    </w:p>
    <w:p w14:paraId="76085557" w14:textId="77777777" w:rsidR="00A13BAB" w:rsidRDefault="00B43CC2">
      <w:pPr>
        <w:ind w:hanging="480"/>
      </w:pPr>
      <w:r>
        <w:lastRenderedPageBreak/>
        <w:t xml:space="preserve">Kobert, K., Salichos, L., Rokas, A., and Stamatakis, A. (2016). Computing the Internode Certainty and Related Measures from Partial Gene Trees. </w:t>
      </w:r>
      <w:r>
        <w:rPr>
          <w:i/>
        </w:rPr>
        <w:t xml:space="preserve">Mol Biol </w:t>
      </w:r>
      <w:proofErr w:type="spellStart"/>
      <w:r>
        <w:rPr>
          <w:i/>
        </w:rPr>
        <w:t>Evol</w:t>
      </w:r>
      <w:proofErr w:type="spellEnd"/>
      <w:r>
        <w:t xml:space="preserve"> 33, 1606–1617. doi: 10.1093/</w:t>
      </w:r>
      <w:proofErr w:type="spellStart"/>
      <w:r>
        <w:t>molbev</w:t>
      </w:r>
      <w:proofErr w:type="spellEnd"/>
      <w:r>
        <w:t>/msw040</w:t>
      </w:r>
    </w:p>
    <w:p w14:paraId="76085558" w14:textId="77777777" w:rsidR="00A13BAB" w:rsidRDefault="00B43CC2">
      <w:pPr>
        <w:ind w:hanging="480"/>
      </w:pPr>
      <w:r>
        <w:t xml:space="preserve">Lake, J. A., Henderson, E., Oakes, M., and Clark, M. W. (1984). </w:t>
      </w:r>
      <w:proofErr w:type="spellStart"/>
      <w:r>
        <w:t>Eocytes</w:t>
      </w:r>
      <w:proofErr w:type="spellEnd"/>
      <w:r>
        <w:t xml:space="preserve">: a new ribosome structure indicates a kingdom with a close relationship to eukaryotes. </w:t>
      </w:r>
      <w:r>
        <w:rPr>
          <w:i/>
        </w:rPr>
        <w:t>Proceedings of the National Academy of Sciences</w:t>
      </w:r>
      <w:r>
        <w:t xml:space="preserve"> 81, 3786–3790. doi: 10.1073/pnas.81.12.3786</w:t>
      </w:r>
    </w:p>
    <w:p w14:paraId="76085559" w14:textId="77777777" w:rsidR="00A13BAB" w:rsidRDefault="00B43CC2">
      <w:pPr>
        <w:ind w:hanging="480"/>
      </w:pPr>
      <w:r>
        <w:t xml:space="preserve">Louca, S., and </w:t>
      </w:r>
      <w:proofErr w:type="spellStart"/>
      <w:r>
        <w:t>Doebeli</w:t>
      </w:r>
      <w:proofErr w:type="spellEnd"/>
      <w:r>
        <w:t xml:space="preserve">, M. (2018). Efficient comparative phylogenetics on large trees. </w:t>
      </w:r>
      <w:r>
        <w:rPr>
          <w:i/>
        </w:rPr>
        <w:t>Bioinformatics</w:t>
      </w:r>
      <w:r>
        <w:t xml:space="preserve"> 34, 1053–1055. doi: 10.1093/bioinformatics/btx701</w:t>
      </w:r>
    </w:p>
    <w:p w14:paraId="7608555A" w14:textId="77777777" w:rsidR="00A13BAB" w:rsidRDefault="00B43CC2">
      <w:pPr>
        <w:ind w:hanging="480"/>
      </w:pPr>
      <w:r>
        <w:t xml:space="preserve">Lundin, D., Poole, A. M., Sjoberg, B. M., and </w:t>
      </w:r>
      <w:proofErr w:type="spellStart"/>
      <w:r>
        <w:t>Hogbom</w:t>
      </w:r>
      <w:proofErr w:type="spellEnd"/>
      <w:r>
        <w:t xml:space="preserve">, M. (2012). Use of structural phylogenetic networks for classification of the ferritin-like superfamily. </w:t>
      </w:r>
      <w:r>
        <w:rPr>
          <w:i/>
        </w:rPr>
        <w:t>Journal of Biological Chemistry</w:t>
      </w:r>
      <w:r>
        <w:t xml:space="preserve"> 287, 20565–20575. doi: 10.1074/jbc.M112.367458</w:t>
      </w:r>
    </w:p>
    <w:p w14:paraId="7608555B" w14:textId="77777777" w:rsidR="00A13BAB" w:rsidRDefault="00B43CC2">
      <w:pPr>
        <w:ind w:hanging="480"/>
      </w:pPr>
      <w:r>
        <w:t>Malik, A. J. (2018). Exploring deep phylogenies using protein structure. Massey University.</w:t>
      </w:r>
    </w:p>
    <w:p w14:paraId="7608555C" w14:textId="77777777" w:rsidR="00A13BAB" w:rsidRDefault="00B43CC2">
      <w:pPr>
        <w:ind w:hanging="480"/>
      </w:pPr>
      <w:r>
        <w:t xml:space="preserve">Malik, A. J., Langer, D., Verma, C. S., Poole, A. M., and Allison, J. R. (2023). </w:t>
      </w:r>
      <w:proofErr w:type="spellStart"/>
      <w:r>
        <w:t>Structome</w:t>
      </w:r>
      <w:proofErr w:type="spellEnd"/>
      <w:r>
        <w:t xml:space="preserve">: a tool for the rapid assembly of datasets for structural phylogenetics. </w:t>
      </w:r>
      <w:r>
        <w:rPr>
          <w:i/>
        </w:rPr>
        <w:t>Bioinformatics Advances</w:t>
      </w:r>
      <w:r>
        <w:t xml:space="preserve"> 3, 1–10. doi: 10.1093/</w:t>
      </w:r>
      <w:proofErr w:type="spellStart"/>
      <w:r>
        <w:t>bioadv</w:t>
      </w:r>
      <w:proofErr w:type="spellEnd"/>
      <w:r>
        <w:t>/vbad134</w:t>
      </w:r>
    </w:p>
    <w:p w14:paraId="7608555D" w14:textId="77777777" w:rsidR="00A13BAB" w:rsidRDefault="00B43CC2">
      <w:pPr>
        <w:ind w:hanging="480"/>
      </w:pPr>
      <w:r>
        <w:t xml:space="preserve">Malik, A. J., Poole, A. M., and Allison, J. R. (2020). Structural Phylogenetics with Confidence. </w:t>
      </w:r>
      <w:r>
        <w:rPr>
          <w:i/>
        </w:rPr>
        <w:t xml:space="preserve">Mol Biol </w:t>
      </w:r>
      <w:proofErr w:type="spellStart"/>
      <w:r>
        <w:rPr>
          <w:i/>
        </w:rPr>
        <w:t>Evol</w:t>
      </w:r>
      <w:proofErr w:type="spellEnd"/>
      <w:r>
        <w:t xml:space="preserve"> 37, 2711–2726. doi: 10.1093/</w:t>
      </w:r>
      <w:proofErr w:type="spellStart"/>
      <w:r>
        <w:t>molbev</w:t>
      </w:r>
      <w:proofErr w:type="spellEnd"/>
      <w:r>
        <w:t>/msaa100</w:t>
      </w:r>
    </w:p>
    <w:p w14:paraId="7608555E" w14:textId="77777777" w:rsidR="00A13BAB" w:rsidRDefault="00B43CC2">
      <w:pPr>
        <w:ind w:hanging="480"/>
      </w:pPr>
      <w:r>
        <w:t>Malik, A. J., Puente-Lelievre, C., and Matzke, N. (2024). On use of tertiary structure characters in hidden Markov models for protein fold prediction. 1–12. Available at: https://doi.org/10.1101/2024.04.08.588419</w:t>
      </w:r>
    </w:p>
    <w:p w14:paraId="7608555F" w14:textId="77777777" w:rsidR="00A13BAB" w:rsidRDefault="00B43CC2">
      <w:pPr>
        <w:ind w:hanging="480"/>
      </w:pPr>
      <w:r>
        <w:t xml:space="preserve">Minh, B. Q., Schmidt, H. A., </w:t>
      </w:r>
      <w:proofErr w:type="spellStart"/>
      <w:r>
        <w:t>Chernomor</w:t>
      </w:r>
      <w:proofErr w:type="spellEnd"/>
      <w:r>
        <w:t xml:space="preserve">, O., Schrempf, D., Woodhams, M. D., Von Haeseler, A., et al. (2020). IQ-TREE 2: New Models and Efficient Methods for Phylogenetic Inference in the Genomic Era. </w:t>
      </w:r>
      <w:r>
        <w:rPr>
          <w:i/>
        </w:rPr>
        <w:t xml:space="preserve">Mol Biol </w:t>
      </w:r>
      <w:proofErr w:type="spellStart"/>
      <w:r>
        <w:rPr>
          <w:i/>
        </w:rPr>
        <w:t>Evol</w:t>
      </w:r>
      <w:proofErr w:type="spellEnd"/>
      <w:r>
        <w:t xml:space="preserve"> 37, 1530–1534. doi: 10.1093/</w:t>
      </w:r>
      <w:proofErr w:type="spellStart"/>
      <w:r>
        <w:t>molbev</w:t>
      </w:r>
      <w:proofErr w:type="spellEnd"/>
      <w:r>
        <w:t>/msaa015</w:t>
      </w:r>
    </w:p>
    <w:p w14:paraId="76085560" w14:textId="77777777" w:rsidR="00A13BAB" w:rsidRDefault="00B43CC2">
      <w:pPr>
        <w:ind w:hanging="480"/>
      </w:pPr>
      <w:r>
        <w:t xml:space="preserve">Mo, Y. K., Lanfear, R., Hahn, M. W., and Minh, B. Q. (2023). Updated site concordance factors minimize effects of homoplasy and taxon sampling. </w:t>
      </w:r>
      <w:r>
        <w:rPr>
          <w:i/>
        </w:rPr>
        <w:t>Bioinformatics</w:t>
      </w:r>
      <w:r>
        <w:t xml:space="preserve"> 39, 1–2. doi: 10.1093/bioinformatics/btac741</w:t>
      </w:r>
    </w:p>
    <w:p w14:paraId="76085561" w14:textId="77777777" w:rsidR="00A13BAB" w:rsidRDefault="00B43CC2">
      <w:pPr>
        <w:ind w:hanging="480"/>
      </w:pPr>
      <w:r>
        <w:t xml:space="preserve">Moi, D., Bernard, C., </w:t>
      </w:r>
      <w:proofErr w:type="spellStart"/>
      <w:r>
        <w:t>Steinegger</w:t>
      </w:r>
      <w:proofErr w:type="spellEnd"/>
      <w:r>
        <w:t xml:space="preserve">, M., Nevers, Y., </w:t>
      </w:r>
      <w:proofErr w:type="spellStart"/>
      <w:r>
        <w:t>Langleib</w:t>
      </w:r>
      <w:proofErr w:type="spellEnd"/>
      <w:r>
        <w:t xml:space="preserve">, M., and </w:t>
      </w:r>
      <w:proofErr w:type="spellStart"/>
      <w:r>
        <w:t>Dessimoz</w:t>
      </w:r>
      <w:proofErr w:type="spellEnd"/>
      <w:r>
        <w:t xml:space="preserve">, C. (2023). Structural phylogenetics unravels the evolutionary diversification of communication systems in gram-positive bacteria and their viruses. </w:t>
      </w:r>
      <w:r>
        <w:rPr>
          <w:i/>
        </w:rPr>
        <w:t>bioRxiv</w:t>
      </w:r>
      <w:r>
        <w:t>, 2023.09.19.558401. Available at: http://biorxiv.org/content/early/2023/10/02/2023.09.19.558401.abstract</w:t>
      </w:r>
    </w:p>
    <w:p w14:paraId="76085562" w14:textId="77777777" w:rsidR="00A13BAB" w:rsidRDefault="00B43CC2">
      <w:pPr>
        <w:ind w:hanging="480"/>
      </w:pPr>
      <w:r>
        <w:t xml:space="preserve">Paradis, E., and Schliep, K. (2019). Ape 5.0: An environment for modern phylogenetics and evolutionary analyses in R. </w:t>
      </w:r>
      <w:r>
        <w:rPr>
          <w:i/>
        </w:rPr>
        <w:t>Bioinformatics</w:t>
      </w:r>
      <w:r>
        <w:t xml:space="preserve"> 35, 526–528. doi: 10.1093/bioinformatics/bty633</w:t>
      </w:r>
    </w:p>
    <w:p w14:paraId="76085563" w14:textId="77777777" w:rsidR="00A13BAB" w:rsidRDefault="00B43CC2">
      <w:pPr>
        <w:ind w:hanging="480"/>
      </w:pPr>
      <w:r>
        <w:t xml:space="preserve">Puente-Lelievre, C., Malik, A. J., Douglas, J., Ascher, D., Matthew, B., Allison, J., et al. (2024a). Tertiary-interaction characters enable fast, model-based structural phylogenetics beyond the twilight zone. </w:t>
      </w:r>
      <w:proofErr w:type="spellStart"/>
      <w:r>
        <w:rPr>
          <w:i/>
        </w:rPr>
        <w:t>BioArXiv</w:t>
      </w:r>
      <w:proofErr w:type="spellEnd"/>
      <w:r>
        <w:t>. doi: https://doi.org/10.1101/2023.12.12.571181</w:t>
      </w:r>
    </w:p>
    <w:p w14:paraId="76085564" w14:textId="77777777" w:rsidR="00A13BAB" w:rsidRDefault="00B43CC2">
      <w:pPr>
        <w:ind w:hanging="480"/>
      </w:pPr>
      <w:r>
        <w:t>Puente-</w:t>
      </w:r>
      <w:proofErr w:type="spellStart"/>
      <w:r>
        <w:t>lelievre</w:t>
      </w:r>
      <w:proofErr w:type="spellEnd"/>
      <w:r>
        <w:t xml:space="preserve">, C., </w:t>
      </w:r>
      <w:proofErr w:type="spellStart"/>
      <w:r>
        <w:t>Ridone</w:t>
      </w:r>
      <w:proofErr w:type="spellEnd"/>
      <w:r>
        <w:t xml:space="preserve">, P., Douglas, J., </w:t>
      </w:r>
      <w:proofErr w:type="spellStart"/>
      <w:r>
        <w:t>Amritkar</w:t>
      </w:r>
      <w:proofErr w:type="spellEnd"/>
      <w:r>
        <w:t>, K., Kaçar, B., Baker, M., et al. (2024b). Molecular and structural innovations of the stator motor complex at the dawn of flagellar motility. 1–13.</w:t>
      </w:r>
    </w:p>
    <w:p w14:paraId="76085565" w14:textId="77777777" w:rsidR="00A13BAB" w:rsidRDefault="00B43CC2">
      <w:pPr>
        <w:ind w:hanging="480"/>
      </w:pPr>
      <w:r>
        <w:t xml:space="preserve">Rokas, A., and Carroll, S. B. (2005). More genes or more taxa? The relative contribution of gene number and taxon number to phylogenetic accuracy. </w:t>
      </w:r>
      <w:r>
        <w:rPr>
          <w:i/>
        </w:rPr>
        <w:t xml:space="preserve">Mol Biol </w:t>
      </w:r>
      <w:proofErr w:type="spellStart"/>
      <w:r>
        <w:rPr>
          <w:i/>
        </w:rPr>
        <w:t>Evol</w:t>
      </w:r>
      <w:proofErr w:type="spellEnd"/>
      <w:r>
        <w:t xml:space="preserve"> 22, 1337–1344. doi: 10.1093/</w:t>
      </w:r>
      <w:proofErr w:type="spellStart"/>
      <w:r>
        <w:t>molbev</w:t>
      </w:r>
      <w:proofErr w:type="spellEnd"/>
      <w:r>
        <w:t>/msi121</w:t>
      </w:r>
    </w:p>
    <w:p w14:paraId="76085566" w14:textId="77777777" w:rsidR="00A13BAB" w:rsidRDefault="00B43CC2">
      <w:pPr>
        <w:ind w:hanging="480"/>
      </w:pPr>
      <w:r>
        <w:t xml:space="preserve">Rost, B. (1999). Twilight zone of protein sequence alignments. </w:t>
      </w:r>
      <w:r>
        <w:rPr>
          <w:i/>
        </w:rPr>
        <w:t>Protein Engineering, Design and Selection</w:t>
      </w:r>
      <w:r>
        <w:t xml:space="preserve"> 12, 85–94. doi: 10.1093/protein/12.2.85</w:t>
      </w:r>
    </w:p>
    <w:p w14:paraId="76085567" w14:textId="77777777" w:rsidR="00A13BAB" w:rsidRDefault="00B43CC2">
      <w:pPr>
        <w:ind w:hanging="480"/>
      </w:pPr>
      <w:r>
        <w:t xml:space="preserve">Shannon, C. E. (1948). A mathematical theory of communication. </w:t>
      </w:r>
      <w:r>
        <w:rPr>
          <w:i/>
        </w:rPr>
        <w:t>e Bell System Technical Journal,</w:t>
      </w:r>
      <w:r>
        <w:t xml:space="preserve"> 27, 379–423. doi: doi: 10.1002/j.1538-</w:t>
      </w:r>
      <w:proofErr w:type="gramStart"/>
      <w:r>
        <w:t>7305.1948.tb</w:t>
      </w:r>
      <w:proofErr w:type="gramEnd"/>
      <w:r>
        <w:t>01338.x.</w:t>
      </w:r>
    </w:p>
    <w:p w14:paraId="76085568" w14:textId="77777777" w:rsidR="00A13BAB" w:rsidRDefault="00B43CC2">
      <w:pPr>
        <w:ind w:hanging="480"/>
      </w:pPr>
      <w:r>
        <w:t xml:space="preserve">Stamatakis, A. (2014). </w:t>
      </w:r>
      <w:proofErr w:type="spellStart"/>
      <w:r>
        <w:t>RAxML</w:t>
      </w:r>
      <w:proofErr w:type="spellEnd"/>
      <w:r>
        <w:t xml:space="preserve"> version 8: A tool for phylogenetic analysis and post-analysis of large phylogenies. </w:t>
      </w:r>
      <w:r>
        <w:rPr>
          <w:i/>
        </w:rPr>
        <w:t>Bioinformatics</w:t>
      </w:r>
      <w:r>
        <w:t xml:space="preserve"> 30, 1312–1313. doi: 10.1093/bioinformatics/btu033</w:t>
      </w:r>
    </w:p>
    <w:p w14:paraId="76085569" w14:textId="77777777" w:rsidR="00A13BAB" w:rsidRDefault="00B43CC2">
      <w:pPr>
        <w:ind w:hanging="480"/>
      </w:pPr>
      <w:r>
        <w:t xml:space="preserve">Suchard, M. A., </w:t>
      </w:r>
      <w:proofErr w:type="spellStart"/>
      <w:r>
        <w:t>Lemey</w:t>
      </w:r>
      <w:proofErr w:type="spellEnd"/>
      <w:r>
        <w:t xml:space="preserve">, P., Baele, G., Ayres, D. L., Drummond, A. J., and Rambaut, A. (2018). Bayesian phylogenetic and phylodynamic data integration using BEAST 1.10. </w:t>
      </w:r>
      <w:r>
        <w:rPr>
          <w:i/>
        </w:rPr>
        <w:t xml:space="preserve">Virus </w:t>
      </w:r>
      <w:proofErr w:type="spellStart"/>
      <w:r>
        <w:rPr>
          <w:i/>
        </w:rPr>
        <w:t>Evol</w:t>
      </w:r>
      <w:proofErr w:type="spellEnd"/>
      <w:r>
        <w:t xml:space="preserve"> 4, 1–5. doi: 10.1093/</w:t>
      </w:r>
      <w:proofErr w:type="spellStart"/>
      <w:r>
        <w:t>ve</w:t>
      </w:r>
      <w:proofErr w:type="spellEnd"/>
      <w:r>
        <w:t>/vey016</w:t>
      </w:r>
    </w:p>
    <w:p w14:paraId="7608556A" w14:textId="77777777" w:rsidR="00A13BAB" w:rsidRDefault="00B43CC2">
      <w:pPr>
        <w:ind w:hanging="480"/>
      </w:pPr>
      <w:r>
        <w:lastRenderedPageBreak/>
        <w:t xml:space="preserve">Touw, W. G., </w:t>
      </w:r>
      <w:proofErr w:type="spellStart"/>
      <w:r>
        <w:t>Baakman</w:t>
      </w:r>
      <w:proofErr w:type="spellEnd"/>
      <w:r>
        <w:t xml:space="preserve">, C., Black, J., Te Beek, T. A. H., Krieger, E., Joosten, R. P., et al. (2015). A series of PDB-related databanks for everyday needs. </w:t>
      </w:r>
      <w:r>
        <w:rPr>
          <w:i/>
        </w:rPr>
        <w:t>Nucleic Acids Res</w:t>
      </w:r>
      <w:r>
        <w:t xml:space="preserve"> 43, D364–D368. doi: 10.1093/</w:t>
      </w:r>
      <w:proofErr w:type="spellStart"/>
      <w:r>
        <w:t>nar</w:t>
      </w:r>
      <w:proofErr w:type="spellEnd"/>
      <w:r>
        <w:t>/gku1028</w:t>
      </w:r>
    </w:p>
    <w:p w14:paraId="7608556B" w14:textId="77777777" w:rsidR="00A13BAB" w:rsidRDefault="00B43CC2">
      <w:pPr>
        <w:ind w:hanging="480"/>
      </w:pPr>
      <w:r>
        <w:t xml:space="preserve">van Kempen, M., Kim, S. S., </w:t>
      </w:r>
      <w:proofErr w:type="spellStart"/>
      <w:r>
        <w:t>Tumescheit</w:t>
      </w:r>
      <w:proofErr w:type="spellEnd"/>
      <w:r>
        <w:t xml:space="preserve">, C., </w:t>
      </w:r>
      <w:proofErr w:type="spellStart"/>
      <w:r>
        <w:t>Mirdita</w:t>
      </w:r>
      <w:proofErr w:type="spellEnd"/>
      <w:r>
        <w:t xml:space="preserve">, M., Lee, J., Gilchrist, C. L. M., et al. (2024). Fast and accurate protein structure search with </w:t>
      </w:r>
      <w:proofErr w:type="spellStart"/>
      <w:r>
        <w:t>Foldseek</w:t>
      </w:r>
      <w:proofErr w:type="spellEnd"/>
      <w:r>
        <w:t xml:space="preserve">. </w:t>
      </w:r>
      <w:r>
        <w:rPr>
          <w:i/>
        </w:rPr>
        <w:t xml:space="preserve">Nat </w:t>
      </w:r>
      <w:proofErr w:type="spellStart"/>
      <w:r>
        <w:rPr>
          <w:i/>
        </w:rPr>
        <w:t>Biotechnol</w:t>
      </w:r>
      <w:proofErr w:type="spellEnd"/>
      <w:r>
        <w:t xml:space="preserve"> 42, 243–246. doi: 10.1038/s41587-023-01773-0</w:t>
      </w:r>
    </w:p>
    <w:p w14:paraId="7608556C" w14:textId="77777777" w:rsidR="00A13BAB" w:rsidRDefault="00B43CC2">
      <w:pPr>
        <w:ind w:hanging="480"/>
      </w:pPr>
      <w:r>
        <w:t>Wei, T., and Simko, V. (2024). R package “</w:t>
      </w:r>
      <w:proofErr w:type="spellStart"/>
      <w:r>
        <w:t>corrplot</w:t>
      </w:r>
      <w:proofErr w:type="spellEnd"/>
      <w:r>
        <w:t>”: Visualization of a Correlation Matrix. Available at: https://github.com/taiyun/corrplot</w:t>
      </w:r>
    </w:p>
    <w:p w14:paraId="7608556D" w14:textId="77777777" w:rsidR="00A13BAB" w:rsidRDefault="00B43CC2">
      <w:r>
        <w:t> </w:t>
      </w:r>
    </w:p>
    <w:sectPr w:rsidR="00A13BAB">
      <w:pgSz w:w="11900" w:h="16840"/>
      <w:pgMar w:top="1440" w:right="1440" w:bottom="1440" w:left="1440" w:header="708" w:footer="70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3D7D25C" w14:textId="77777777" w:rsidR="00A576E7" w:rsidRDefault="00A576E7" w:rsidP="00605985">
      <w:r>
        <w:separator/>
      </w:r>
    </w:p>
  </w:endnote>
  <w:endnote w:type="continuationSeparator" w:id="0">
    <w:p w14:paraId="0B804E0C" w14:textId="77777777" w:rsidR="00A576E7" w:rsidRDefault="00A576E7" w:rsidP="0060598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embedRegular r:id="rId1" w:fontKey="{0020931F-9A87-C343-A4F1-181886105544}"/>
    <w:embedBold r:id="rId2" w:fontKey="{07F9CD37-995B-4149-AFE6-D9DEAE58CE4F}"/>
    <w:embedItalic r:id="rId3" w:fontKey="{1B066F58-C875-E147-AEFD-BD38D154AA3E}"/>
  </w:font>
  <w:font w:name="Play">
    <w:panose1 w:val="040506030A0602020202"/>
    <w:charset w:val="4D"/>
    <w:family w:val="decorative"/>
    <w:pitch w:val="variable"/>
    <w:sig w:usb0="00000003" w:usb1="00000000" w:usb2="00000000" w:usb3="00000000" w:csb0="00000001" w:csb1="00000000"/>
    <w:embedRegular r:id="rId4" w:fontKey="{148A217B-85E1-FE40-89F0-CEA95EC346B2}"/>
  </w:font>
  <w:font w:name="Aptos">
    <w:panose1 w:val="020B0004020202020204"/>
    <w:charset w:val="00"/>
    <w:family w:val="swiss"/>
    <w:pitch w:val="variable"/>
    <w:sig w:usb0="20000287" w:usb1="00000003" w:usb2="00000000" w:usb3="00000000" w:csb0="0000019F" w:csb1="00000000"/>
    <w:embedRegular r:id="rId5" w:fontKey="{DD013FDF-CF35-084F-A5E8-5A019E34E6C3}"/>
    <w:embedItalic r:id="rId6" w:fontKey="{E490A907-133E-634A-8EA7-6E4B667CAD75}"/>
  </w:font>
  <w:font w:name="Cambria">
    <w:panose1 w:val="02040503050406030204"/>
    <w:charset w:val="00"/>
    <w:family w:val="roman"/>
    <w:pitch w:val="variable"/>
    <w:sig w:usb0="E00006FF" w:usb1="420024FF" w:usb2="02000000" w:usb3="00000000" w:csb0="0000019F" w:csb1="00000000"/>
    <w:embedRegular r:id="rId7" w:fontKey="{FF92B409-6315-934F-BDB7-CDFABBEB4D5A}"/>
    <w:embedItalic r:id="rId8" w:fontKey="{3203699B-10AF-8340-9DA0-DCC2D193D084}"/>
  </w:font>
  <w:font w:name="Times New Roman (Body CS)">
    <w:altName w:val="Times New Roman"/>
    <w:panose1 w:val="020B0604020202020204"/>
    <w:charset w:val="00"/>
    <w:family w:val="roman"/>
    <w:pitch w:val="default"/>
  </w:font>
  <w:font w:name="Times">
    <w:panose1 w:val="00000500000000020000"/>
    <w:charset w:val="00"/>
    <w:family w:val="auto"/>
    <w:pitch w:val="variable"/>
    <w:sig w:usb0="E00002FF" w:usb1="5000205A" w:usb2="00000000" w:usb3="00000000" w:csb0="0000019F" w:csb1="00000000"/>
  </w:font>
  <w:font w:name="Cambria Math">
    <w:panose1 w:val="02040503050406030204"/>
    <w:charset w:val="00"/>
    <w:family w:val="roman"/>
    <w:pitch w:val="variable"/>
    <w:sig w:usb0="E00002FF" w:usb1="420024FF" w:usb2="00000000" w:usb3="00000000" w:csb0="0000019F" w:csb1="00000000"/>
    <w:embedRegular r:id="rId11" w:fontKey="{7046E3F2-BDB2-B74E-8F80-987BABD9109D}"/>
    <w:embedItalic r:id="rId12" w:fontKey="{56379460-F967-7B46-A415-29BF803CD71E}"/>
  </w:font>
  <w:font w:name="Calibri">
    <w:panose1 w:val="020F0502020204030204"/>
    <w:charset w:val="00"/>
    <w:family w:val="swiss"/>
    <w:pitch w:val="variable"/>
    <w:sig w:usb0="E4002EFF" w:usb1="C200247B" w:usb2="00000009" w:usb3="00000000" w:csb0="000001FF" w:csb1="00000000"/>
    <w:embedRegular r:id="rId13" w:fontKey="{92708224-0CA4-014F-AF6C-AD4CFCB1CCB8}"/>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1052200999"/>
      <w:docPartObj>
        <w:docPartGallery w:val="Page Numbers (Bottom of Page)"/>
        <w:docPartUnique/>
      </w:docPartObj>
    </w:sdtPr>
    <w:sdtContent>
      <w:p w14:paraId="1F796312" w14:textId="69EA373A" w:rsidR="00605985" w:rsidRDefault="00605985" w:rsidP="005C33B6">
        <w:pPr>
          <w:pStyle w:val="Footer"/>
          <w:framePr w:wrap="none" w:vAnchor="text" w:hAnchor="margin" w:xAlign="center" w:y="1"/>
          <w:rPr>
            <w:rStyle w:val="PageNumber"/>
          </w:rPr>
          <w:pPrChange w:id="4" w:author="Nicholas Matzke [2]" w:date="2025-06-30T20:27:00Z" w16du:dateUtc="2025-06-30T08:27:00Z">
            <w:pPr>
              <w:pStyle w:val="Footer"/>
            </w:pPr>
          </w:pPrChange>
        </w:pPr>
        <w:ins w:id="5" w:author="Nicholas Matzke [2]" w:date="2025-06-30T20:27:00Z" w16du:dateUtc="2025-06-30T08:27:00Z">
          <w:r>
            <w:rPr>
              <w:rStyle w:val="PageNumber"/>
            </w:rPr>
            <w:fldChar w:fldCharType="begin"/>
          </w:r>
          <w:r>
            <w:rPr>
              <w:rStyle w:val="PageNumber"/>
            </w:rPr>
            <w:instrText xml:space="preserve"> </w:instrText>
          </w:r>
        </w:ins>
        <w:r>
          <w:rPr>
            <w:rStyle w:val="PageNumber"/>
          </w:rPr>
          <w:instrText>PAGE</w:instrText>
        </w:r>
        <w:ins w:id="6" w:author="Nicholas Matzke [2]" w:date="2025-06-30T20:27:00Z" w16du:dateUtc="2025-06-30T08:27:00Z">
          <w:r>
            <w:rPr>
              <w:rStyle w:val="PageNumber"/>
            </w:rPr>
            <w:instrText xml:space="preserve"> </w:instrText>
          </w:r>
          <w:r>
            <w:rPr>
              <w:rStyle w:val="PageNumber"/>
            </w:rPr>
            <w:fldChar w:fldCharType="end"/>
          </w:r>
        </w:ins>
      </w:p>
    </w:sdtContent>
  </w:sdt>
  <w:p w14:paraId="053D65DC" w14:textId="77777777" w:rsidR="00605985" w:rsidRDefault="0060598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1018202273"/>
      <w:docPartObj>
        <w:docPartGallery w:val="Page Numbers (Bottom of Page)"/>
        <w:docPartUnique/>
      </w:docPartObj>
    </w:sdtPr>
    <w:sdtContent>
      <w:p w14:paraId="74C5B14E" w14:textId="6ACEA3EF" w:rsidR="00605985" w:rsidRDefault="00605985" w:rsidP="005C33B6">
        <w:pPr>
          <w:pStyle w:val="Footer"/>
          <w:framePr w:wrap="none" w:vAnchor="text" w:hAnchor="margin" w:xAlign="center" w:y="1"/>
          <w:rPr>
            <w:rStyle w:val="PageNumber"/>
          </w:rPr>
          <w:pPrChange w:id="7" w:author="Nicholas Matzke [2]" w:date="2025-06-30T20:27:00Z" w16du:dateUtc="2025-06-30T08:27:00Z">
            <w:pPr>
              <w:pStyle w:val="Footer"/>
            </w:pPr>
          </w:pPrChange>
        </w:pPr>
        <w:ins w:id="8" w:author="Nicholas Matzke [2]" w:date="2025-06-30T20:27:00Z" w16du:dateUtc="2025-06-30T08:27:00Z">
          <w:r>
            <w:rPr>
              <w:rStyle w:val="PageNumber"/>
            </w:rPr>
            <w:fldChar w:fldCharType="begin"/>
          </w:r>
          <w:r>
            <w:rPr>
              <w:rStyle w:val="PageNumber"/>
            </w:rPr>
            <w:instrText xml:space="preserve"> </w:instrText>
          </w:r>
        </w:ins>
        <w:r>
          <w:rPr>
            <w:rStyle w:val="PageNumber"/>
          </w:rPr>
          <w:instrText>PAGE</w:instrText>
        </w:r>
        <w:ins w:id="9" w:author="Nicholas Matzke [2]" w:date="2025-06-30T20:27:00Z" w16du:dateUtc="2025-06-30T08:27:00Z">
          <w:r>
            <w:rPr>
              <w:rStyle w:val="PageNumber"/>
            </w:rPr>
            <w:instrText xml:space="preserve"> </w:instrText>
          </w:r>
        </w:ins>
        <w:r>
          <w:rPr>
            <w:rStyle w:val="PageNumber"/>
          </w:rPr>
          <w:fldChar w:fldCharType="separate"/>
        </w:r>
        <w:r>
          <w:rPr>
            <w:rStyle w:val="PageNumber"/>
            <w:noProof/>
          </w:rPr>
          <w:t>1</w:t>
        </w:r>
        <w:ins w:id="10" w:author="Nicholas Matzke [2]" w:date="2025-06-30T20:27:00Z" w16du:dateUtc="2025-06-30T08:27:00Z">
          <w:r>
            <w:rPr>
              <w:rStyle w:val="PageNumber"/>
            </w:rPr>
            <w:fldChar w:fldCharType="end"/>
          </w:r>
        </w:ins>
      </w:p>
    </w:sdtContent>
  </w:sdt>
  <w:p w14:paraId="75205765" w14:textId="77777777" w:rsidR="00605985" w:rsidRDefault="0060598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D98C7F1" w14:textId="77777777" w:rsidR="00A576E7" w:rsidRDefault="00A576E7" w:rsidP="00605985">
      <w:r>
        <w:separator/>
      </w:r>
    </w:p>
  </w:footnote>
  <w:footnote w:type="continuationSeparator" w:id="0">
    <w:p w14:paraId="73D02C94" w14:textId="77777777" w:rsidR="00A576E7" w:rsidRDefault="00A576E7" w:rsidP="0060598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423E139C"/>
    <w:multiLevelType w:val="hybridMultilevel"/>
    <w:tmpl w:val="0480189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309170503">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Nicholas Matzke">
    <w15:presenceInfo w15:providerId="AD" w15:userId="S::nmat471@uoa.auckland.ac.nz::c58d76fd-0cc1-49b7-86fd-beab67d65bfe"/>
  </w15:person>
  <w15:person w15:author="Nicholas Matzke [2]">
    <w15:presenceInfo w15:providerId="AD" w15:userId="S::nmat471@UoA.auckland.ac.nz::c58d76fd-0cc1-49b7-86fd-beab67d65bf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val="bestFit" w:percent="186"/>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13BAB"/>
    <w:rsid w:val="000272DE"/>
    <w:rsid w:val="00044E26"/>
    <w:rsid w:val="0005087F"/>
    <w:rsid w:val="000F4AA7"/>
    <w:rsid w:val="001049E7"/>
    <w:rsid w:val="001173CB"/>
    <w:rsid w:val="0012125A"/>
    <w:rsid w:val="00134866"/>
    <w:rsid w:val="00153CF7"/>
    <w:rsid w:val="00171F5D"/>
    <w:rsid w:val="00197673"/>
    <w:rsid w:val="001A5BBD"/>
    <w:rsid w:val="001D03E4"/>
    <w:rsid w:val="001F39A1"/>
    <w:rsid w:val="00222A48"/>
    <w:rsid w:val="00223E52"/>
    <w:rsid w:val="002C4CDE"/>
    <w:rsid w:val="002C775E"/>
    <w:rsid w:val="003330D3"/>
    <w:rsid w:val="0036059D"/>
    <w:rsid w:val="00360A15"/>
    <w:rsid w:val="0036742C"/>
    <w:rsid w:val="0038162D"/>
    <w:rsid w:val="0040790F"/>
    <w:rsid w:val="00425F70"/>
    <w:rsid w:val="00427F80"/>
    <w:rsid w:val="00430A15"/>
    <w:rsid w:val="00462DF5"/>
    <w:rsid w:val="004E68AD"/>
    <w:rsid w:val="00505600"/>
    <w:rsid w:val="0055264C"/>
    <w:rsid w:val="00581951"/>
    <w:rsid w:val="005E2E88"/>
    <w:rsid w:val="005E38DF"/>
    <w:rsid w:val="00605985"/>
    <w:rsid w:val="00623262"/>
    <w:rsid w:val="006B651E"/>
    <w:rsid w:val="007068BF"/>
    <w:rsid w:val="00776D1F"/>
    <w:rsid w:val="00786B6C"/>
    <w:rsid w:val="00792BF8"/>
    <w:rsid w:val="007C2B99"/>
    <w:rsid w:val="007E3794"/>
    <w:rsid w:val="007E614E"/>
    <w:rsid w:val="008128B9"/>
    <w:rsid w:val="008339C1"/>
    <w:rsid w:val="00846C92"/>
    <w:rsid w:val="0086021E"/>
    <w:rsid w:val="00876A09"/>
    <w:rsid w:val="00892F23"/>
    <w:rsid w:val="008C0A47"/>
    <w:rsid w:val="008E4645"/>
    <w:rsid w:val="009063E2"/>
    <w:rsid w:val="009133E7"/>
    <w:rsid w:val="009300B8"/>
    <w:rsid w:val="00955029"/>
    <w:rsid w:val="009A4BE2"/>
    <w:rsid w:val="009A4EAE"/>
    <w:rsid w:val="009C1BCE"/>
    <w:rsid w:val="009E0A7A"/>
    <w:rsid w:val="009E2EB0"/>
    <w:rsid w:val="009E369C"/>
    <w:rsid w:val="009E7EB3"/>
    <w:rsid w:val="00A03F03"/>
    <w:rsid w:val="00A13BAB"/>
    <w:rsid w:val="00A240B0"/>
    <w:rsid w:val="00A31BA2"/>
    <w:rsid w:val="00A378C6"/>
    <w:rsid w:val="00A564EB"/>
    <w:rsid w:val="00A576E7"/>
    <w:rsid w:val="00AC42C2"/>
    <w:rsid w:val="00B24DF0"/>
    <w:rsid w:val="00B43CC2"/>
    <w:rsid w:val="00B539FC"/>
    <w:rsid w:val="00B82054"/>
    <w:rsid w:val="00B9577A"/>
    <w:rsid w:val="00BD1092"/>
    <w:rsid w:val="00C02133"/>
    <w:rsid w:val="00C04237"/>
    <w:rsid w:val="00C0547A"/>
    <w:rsid w:val="00C10940"/>
    <w:rsid w:val="00C72722"/>
    <w:rsid w:val="00C81E44"/>
    <w:rsid w:val="00CC28B3"/>
    <w:rsid w:val="00CC3171"/>
    <w:rsid w:val="00CE698F"/>
    <w:rsid w:val="00D14BF5"/>
    <w:rsid w:val="00DB12D5"/>
    <w:rsid w:val="00DC6B50"/>
    <w:rsid w:val="00DE2986"/>
    <w:rsid w:val="00DE405B"/>
    <w:rsid w:val="00DF0416"/>
    <w:rsid w:val="00DF4172"/>
    <w:rsid w:val="00E34AE2"/>
    <w:rsid w:val="00EC6CE5"/>
    <w:rsid w:val="00ED5777"/>
    <w:rsid w:val="00EE2E0F"/>
    <w:rsid w:val="00EE33E7"/>
    <w:rsid w:val="00F2500E"/>
    <w:rsid w:val="00F40C30"/>
    <w:rsid w:val="00F53A9B"/>
    <w:rsid w:val="00F634A0"/>
    <w:rsid w:val="00F73380"/>
    <w:rsid w:val="00F86ED2"/>
    <w:rsid w:val="00FA74C3"/>
    <w:rsid w:val="00FB3F0B"/>
    <w:rsid w:val="00FE1671"/>
  </w:rsids>
  <m:mathPr>
    <m:mathFont m:val="Cambria Math"/>
    <m:brkBin m:val="before"/>
    <m:brkBinSub m:val="--"/>
    <m:smallFrac m:val="0"/>
    <m:dispDef/>
    <m:lMargin m:val="0"/>
    <m:rMargin m:val="0"/>
    <m:defJc m:val="centerGroup"/>
    <m:wrapIndent m:val="1440"/>
    <m:intLim m:val="subSup"/>
    <m:naryLim m:val="undOvr"/>
  </m:mathPr>
  <w:themeFontLang w:val="en-N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085497"/>
  <w15:docId w15:val="{0951B919-7593-3F4B-91B9-8FF3D51157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4"/>
        <w:szCs w:val="24"/>
        <w:lang w:val="e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360" w:after="80"/>
      <w:outlineLvl w:val="0"/>
    </w:pPr>
    <w:rPr>
      <w:rFonts w:ascii="Play" w:eastAsia="Play" w:hAnsi="Play" w:cs="Play"/>
      <w:color w:val="0F4761"/>
      <w:sz w:val="40"/>
      <w:szCs w:val="40"/>
    </w:rPr>
  </w:style>
  <w:style w:type="paragraph" w:styleId="Heading2">
    <w:name w:val="heading 2"/>
    <w:basedOn w:val="Normal"/>
    <w:next w:val="Normal"/>
    <w:uiPriority w:val="9"/>
    <w:semiHidden/>
    <w:unhideWhenUsed/>
    <w:qFormat/>
    <w:pPr>
      <w:keepNext/>
      <w:keepLines/>
      <w:spacing w:before="160" w:after="80"/>
      <w:outlineLvl w:val="1"/>
    </w:pPr>
    <w:rPr>
      <w:rFonts w:ascii="Play" w:eastAsia="Play" w:hAnsi="Play" w:cs="Play"/>
      <w:color w:val="0F4761"/>
      <w:sz w:val="32"/>
      <w:szCs w:val="32"/>
    </w:rPr>
  </w:style>
  <w:style w:type="paragraph" w:styleId="Heading3">
    <w:name w:val="heading 3"/>
    <w:basedOn w:val="Normal"/>
    <w:next w:val="Normal"/>
    <w:uiPriority w:val="9"/>
    <w:semiHidden/>
    <w:unhideWhenUsed/>
    <w:qFormat/>
    <w:pPr>
      <w:keepNext/>
      <w:keepLines/>
      <w:spacing w:before="160" w:after="80"/>
      <w:outlineLvl w:val="2"/>
    </w:pPr>
    <w:rPr>
      <w:rFonts w:ascii="Aptos" w:eastAsia="Aptos" w:hAnsi="Aptos" w:cs="Aptos"/>
      <w:color w:val="0F4761"/>
      <w:sz w:val="28"/>
      <w:szCs w:val="28"/>
    </w:rPr>
  </w:style>
  <w:style w:type="paragraph" w:styleId="Heading4">
    <w:name w:val="heading 4"/>
    <w:basedOn w:val="Normal"/>
    <w:next w:val="Normal"/>
    <w:uiPriority w:val="9"/>
    <w:semiHidden/>
    <w:unhideWhenUsed/>
    <w:qFormat/>
    <w:pPr>
      <w:keepNext/>
      <w:keepLines/>
      <w:spacing w:before="80" w:after="40"/>
      <w:outlineLvl w:val="3"/>
    </w:pPr>
    <w:rPr>
      <w:rFonts w:ascii="Aptos" w:eastAsia="Aptos" w:hAnsi="Aptos" w:cs="Aptos"/>
      <w:i/>
      <w:color w:val="0F4761"/>
    </w:rPr>
  </w:style>
  <w:style w:type="paragraph" w:styleId="Heading5">
    <w:name w:val="heading 5"/>
    <w:basedOn w:val="Normal"/>
    <w:next w:val="Normal"/>
    <w:uiPriority w:val="9"/>
    <w:semiHidden/>
    <w:unhideWhenUsed/>
    <w:qFormat/>
    <w:pPr>
      <w:keepNext/>
      <w:keepLines/>
      <w:spacing w:before="80" w:after="40"/>
      <w:outlineLvl w:val="4"/>
    </w:pPr>
    <w:rPr>
      <w:rFonts w:ascii="Aptos" w:eastAsia="Aptos" w:hAnsi="Aptos" w:cs="Aptos"/>
      <w:color w:val="0F4761"/>
    </w:rPr>
  </w:style>
  <w:style w:type="paragraph" w:styleId="Heading6">
    <w:name w:val="heading 6"/>
    <w:basedOn w:val="Normal"/>
    <w:next w:val="Normal"/>
    <w:uiPriority w:val="9"/>
    <w:semiHidden/>
    <w:unhideWhenUsed/>
    <w:qFormat/>
    <w:pPr>
      <w:keepNext/>
      <w:keepLines/>
      <w:spacing w:before="40"/>
      <w:outlineLvl w:val="5"/>
    </w:pPr>
    <w:rPr>
      <w:rFonts w:ascii="Aptos" w:eastAsia="Aptos" w:hAnsi="Aptos" w:cs="Aptos"/>
      <w:i/>
      <w:color w:val="595959"/>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uiPriority w:val="10"/>
    <w:qFormat/>
    <w:pPr>
      <w:spacing w:after="80"/>
    </w:pPr>
    <w:rPr>
      <w:rFonts w:ascii="Play" w:eastAsia="Play" w:hAnsi="Play" w:cs="Play"/>
      <w:sz w:val="56"/>
      <w:szCs w:val="56"/>
    </w:rPr>
  </w:style>
  <w:style w:type="paragraph" w:styleId="Subtitle">
    <w:name w:val="Subtitle"/>
    <w:basedOn w:val="Normal"/>
    <w:next w:val="Normal"/>
    <w:uiPriority w:val="11"/>
    <w:qFormat/>
    <w:pPr>
      <w:spacing w:after="160"/>
    </w:pPr>
    <w:rPr>
      <w:rFonts w:ascii="Aptos" w:eastAsia="Aptos" w:hAnsi="Aptos" w:cs="Aptos"/>
      <w:color w:val="595959"/>
      <w:sz w:val="28"/>
      <w:szCs w:val="28"/>
    </w:rPr>
  </w:style>
  <w:style w:type="paragraph" w:styleId="CommentText">
    <w:name w:val="annotation text"/>
    <w:basedOn w:val="Normal"/>
    <w:link w:val="CommentTextChar"/>
    <w:uiPriority w:val="99"/>
    <w:semiHidden/>
    <w:unhideWhenUsed/>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character" w:styleId="PlaceholderText">
    <w:name w:val="Placeholder Text"/>
    <w:basedOn w:val="DefaultParagraphFont"/>
    <w:uiPriority w:val="99"/>
    <w:semiHidden/>
    <w:rsid w:val="001049E7"/>
    <w:rPr>
      <w:color w:val="666666"/>
    </w:rPr>
  </w:style>
  <w:style w:type="character" w:styleId="Hyperlink">
    <w:name w:val="Hyperlink"/>
    <w:basedOn w:val="DefaultParagraphFont"/>
    <w:uiPriority w:val="99"/>
    <w:unhideWhenUsed/>
    <w:rsid w:val="00F2500E"/>
    <w:rPr>
      <w:color w:val="0000FF" w:themeColor="hyperlink"/>
      <w:u w:val="single"/>
    </w:rPr>
  </w:style>
  <w:style w:type="character" w:styleId="UnresolvedMention">
    <w:name w:val="Unresolved Mention"/>
    <w:basedOn w:val="DefaultParagraphFont"/>
    <w:uiPriority w:val="99"/>
    <w:semiHidden/>
    <w:unhideWhenUsed/>
    <w:rsid w:val="00F2500E"/>
    <w:rPr>
      <w:color w:val="605E5C"/>
      <w:shd w:val="clear" w:color="auto" w:fill="E1DFDD"/>
    </w:rPr>
  </w:style>
  <w:style w:type="paragraph" w:styleId="Caption">
    <w:name w:val="caption"/>
    <w:basedOn w:val="Normal"/>
    <w:next w:val="Normal"/>
    <w:uiPriority w:val="35"/>
    <w:unhideWhenUsed/>
    <w:qFormat/>
    <w:rsid w:val="00E34AE2"/>
    <w:pPr>
      <w:spacing w:after="200"/>
    </w:pPr>
    <w:rPr>
      <w:rFonts w:eastAsiaTheme="minorHAnsi" w:cs="Times New Roman (Body CS)"/>
      <w:i/>
      <w:iCs/>
      <w:color w:val="1F497D" w:themeColor="text2"/>
      <w:kern w:val="2"/>
      <w:sz w:val="18"/>
      <w:szCs w:val="18"/>
      <w:lang w:val="en-NZ"/>
      <w14:ligatures w14:val="standardContextual"/>
    </w:rPr>
  </w:style>
  <w:style w:type="paragraph" w:styleId="ListParagraph">
    <w:name w:val="List Paragraph"/>
    <w:basedOn w:val="Normal"/>
    <w:uiPriority w:val="34"/>
    <w:qFormat/>
    <w:rsid w:val="00C10940"/>
    <w:pPr>
      <w:ind w:left="720"/>
      <w:contextualSpacing/>
    </w:pPr>
  </w:style>
  <w:style w:type="paragraph" w:styleId="Footer">
    <w:name w:val="footer"/>
    <w:basedOn w:val="Normal"/>
    <w:link w:val="FooterChar"/>
    <w:uiPriority w:val="99"/>
    <w:unhideWhenUsed/>
    <w:rsid w:val="00605985"/>
    <w:pPr>
      <w:tabs>
        <w:tab w:val="center" w:pos="4513"/>
        <w:tab w:val="right" w:pos="9026"/>
      </w:tabs>
    </w:pPr>
  </w:style>
  <w:style w:type="character" w:customStyle="1" w:styleId="FooterChar">
    <w:name w:val="Footer Char"/>
    <w:basedOn w:val="DefaultParagraphFont"/>
    <w:link w:val="Footer"/>
    <w:uiPriority w:val="99"/>
    <w:rsid w:val="00605985"/>
  </w:style>
  <w:style w:type="character" w:styleId="PageNumber">
    <w:name w:val="page number"/>
    <w:basedOn w:val="DefaultParagraphFont"/>
    <w:uiPriority w:val="99"/>
    <w:semiHidden/>
    <w:unhideWhenUsed/>
    <w:rsid w:val="0060598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00.emf"/><Relationship Id="rId3" Type="http://schemas.openxmlformats.org/officeDocument/2006/relationships/styles" Target="styles.xml"/><Relationship Id="rId21" Type="http://schemas.openxmlformats.org/officeDocument/2006/relationships/image" Target="media/image9.emf"/><Relationship Id="rId7" Type="http://schemas.openxmlformats.org/officeDocument/2006/relationships/endnotes" Target="endnotes.xml"/><Relationship Id="rId12" Type="http://schemas.openxmlformats.org/officeDocument/2006/relationships/hyperlink" Target="https://github.com/nmatzke/FullmerMatzke25" TargetMode="External"/><Relationship Id="rId17" Type="http://schemas.openxmlformats.org/officeDocument/2006/relationships/image" Target="media/image5.emf"/><Relationship Id="rId25" Type="http://schemas.openxmlformats.org/officeDocument/2006/relationships/image" Target="media/image13.emf"/><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emf"/><Relationship Id="rId29"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github.com/nmatzke/FullmerMatzke25/blob/main/SupplementalMaterials_sansBEAST.zip" TargetMode="External"/><Relationship Id="rId24" Type="http://schemas.openxmlformats.org/officeDocument/2006/relationships/image" Target="media/image12.emf"/><Relationship Id="rId32" Type="http://schemas.openxmlformats.org/officeDocument/2006/relationships/glossaryDocument" Target="glossary/document.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emf"/><Relationship Id="rId28" Type="http://schemas.openxmlformats.org/officeDocument/2006/relationships/footer" Target="footer1.xml"/><Relationship Id="rId10" Type="http://schemas.openxmlformats.org/officeDocument/2006/relationships/hyperlink" Target="https://docs.google.com/document/d/1cHpADTxmbqIrQSGIQ5KC-qdd6nzn_3BFqNeE9QAhxLo/edit?usp=sharing" TargetMode="External"/><Relationship Id="rId19" Type="http://schemas.openxmlformats.org/officeDocument/2006/relationships/image" Target="media/image7.emf"/><Relationship Id="rId31" Type="http://schemas.microsoft.com/office/2011/relationships/people" Target="people.xml"/><Relationship Id="rId4" Type="http://schemas.openxmlformats.org/officeDocument/2006/relationships/settings" Target="settings.xml"/><Relationship Id="rId9" Type="http://schemas.openxmlformats.org/officeDocument/2006/relationships/hyperlink" Target="https://docs.google.com/document/d/1y5Y70d8p3RuvKdcRXmu88HZ6nXmZcAlmWkBQ_ZFr4tY/edit?tab=t.0" TargetMode="External"/><Relationship Id="rId14" Type="http://schemas.openxmlformats.org/officeDocument/2006/relationships/image" Target="media/image2.png"/><Relationship Id="rId22" Type="http://schemas.openxmlformats.org/officeDocument/2006/relationships/image" Target="media/image10.emf"/><Relationship Id="rId27" Type="http://schemas.openxmlformats.org/officeDocument/2006/relationships/image" Target="media/image11.png"/><Relationship Id="rId30" Type="http://schemas.openxmlformats.org/officeDocument/2006/relationships/fontTable" Target="fontTable.xml"/><Relationship Id="rId8" Type="http://schemas.openxmlformats.org/officeDocument/2006/relationships/hyperlink" Target="https://www.nesi.org.nz"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DefaultPlaceholder_-1854013440"/>
        <w:category>
          <w:name w:val="General"/>
          <w:gallery w:val="placeholder"/>
        </w:category>
        <w:types>
          <w:type w:val="bbPlcHdr"/>
        </w:types>
        <w:behaviors>
          <w:behavior w:val="content"/>
        </w:behaviors>
        <w:guid w:val="{7990DE6D-D2DC-8946-AAA8-8EBAF20E6E1D}"/>
      </w:docPartPr>
      <w:docPartBody>
        <w:p w:rsidR="00ED2138" w:rsidRDefault="00ED2138">
          <w:r w:rsidRPr="001A55BD">
            <w:rPr>
              <w:rStyle w:val="PlaceholderText"/>
            </w:rPr>
            <w:t>Click or tap here to enter text.</w:t>
          </w:r>
        </w:p>
      </w:docPartBody>
    </w:docPart>
    <w:docPart>
      <w:docPartPr>
        <w:name w:val="510D9AB8E9742F4196D8C9FE6BC8A930"/>
        <w:category>
          <w:name w:val="General"/>
          <w:gallery w:val="placeholder"/>
        </w:category>
        <w:types>
          <w:type w:val="bbPlcHdr"/>
        </w:types>
        <w:behaviors>
          <w:behavior w:val="content"/>
        </w:behaviors>
        <w:guid w:val="{C74B96C7-E924-0B41-8E75-20589D64EC87}"/>
      </w:docPartPr>
      <w:docPartBody>
        <w:p w:rsidR="00000000" w:rsidRDefault="00CA4DF6" w:rsidP="00CA4DF6">
          <w:pPr>
            <w:pStyle w:val="510D9AB8E9742F4196D8C9FE6BC8A930"/>
          </w:pPr>
          <w:r w:rsidRPr="001A55BD">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Play">
    <w:panose1 w:val="040506030A0602020202"/>
    <w:charset w:val="4D"/>
    <w:family w:val="decorative"/>
    <w:pitch w:val="variable"/>
    <w:sig w:usb0="00000003" w:usb1="00000000" w:usb2="00000000" w:usb3="00000000" w:csb0="00000001" w:csb1="00000000"/>
  </w:font>
  <w:font w:name="Aptos">
    <w:panose1 w:val="020B0004020202020204"/>
    <w:charset w:val="00"/>
    <w:family w:val="swiss"/>
    <w:pitch w:val="variable"/>
    <w:sig w:usb0="20000287" w:usb1="00000003" w:usb2="00000000" w:usb3="00000000" w:csb0="0000019F" w:csb1="00000000"/>
  </w:font>
  <w:font w:name="Cambria">
    <w:panose1 w:val="02040503050406030204"/>
    <w:charset w:val="00"/>
    <w:family w:val="roman"/>
    <w:pitch w:val="variable"/>
    <w:sig w:usb0="E00006FF" w:usb1="420024FF" w:usb2="02000000" w:usb3="00000000" w:csb0="0000019F" w:csb1="00000000"/>
  </w:font>
  <w:font w:name="Times New Roman (Body CS)">
    <w:altName w:val="Times New Roman"/>
    <w:panose1 w:val="020B0604020202020204"/>
    <w:charset w:val="00"/>
    <w:family w:val="roman"/>
    <w:pitch w:val="default"/>
  </w:font>
  <w:font w:name="Times">
    <w:panose1 w:val="00000500000000020000"/>
    <w:charset w:val="00"/>
    <w:family w:val="auto"/>
    <w:pitch w:val="variable"/>
    <w:sig w:usb0="E00002FF" w:usb1="5000205A"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E4002EFF" w:usb1="C200247B" w:usb2="00000009" w:usb3="00000000" w:csb0="000001FF" w:csb1="00000000"/>
  </w:font>
  <w:font w:name="Aptos Display">
    <w:panose1 w:val="020B0004020202020204"/>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D2138"/>
    <w:rsid w:val="00134866"/>
    <w:rsid w:val="00953BFE"/>
    <w:rsid w:val="009E2EB0"/>
    <w:rsid w:val="00CA4DF6"/>
    <w:rsid w:val="00ED2138"/>
  </w:rsids>
  <m:mathPr>
    <m:mathFont m:val="Cambria Math"/>
    <m:brkBin m:val="before"/>
    <m:brkBinSub m:val="--"/>
    <m:smallFrac m:val="0"/>
    <m:dispDef/>
    <m:lMargin m:val="0"/>
    <m:rMargin m:val="0"/>
    <m:defJc m:val="centerGroup"/>
    <m:wrapIndent m:val="1440"/>
    <m:intLim m:val="subSup"/>
    <m:naryLim m:val="undOvr"/>
  </m:mathPr>
  <w:themeFontLang w:val="en-NZ"/>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NZ"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CA4DF6"/>
    <w:rPr>
      <w:color w:val="666666"/>
    </w:rPr>
  </w:style>
  <w:style w:type="paragraph" w:customStyle="1" w:styleId="510D9AB8E9742F4196D8C9FE6BC8A930">
    <w:name w:val="510D9AB8E9742F4196D8C9FE6BC8A930"/>
    <w:rsid w:val="00CA4DF6"/>
    <w:rPr>
      <w:lang w:val="en-AU" w:eastAsia="en-GB"/>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B9085762-C246-FB41-AD18-CC0E90A0BB1D}">
  <we:reference id="f78a3046-9e99-4300-aa2b-5814002b01a2" version="1.55.1.0" store="EXCatalog" storeType="EXCatalog"/>
  <we:alternateReferences>
    <we:reference id="WA104382081" version="1.55.1.0" store="en-NZ" storeType="OMEX"/>
  </we:alternateReferences>
  <we:properties>
    <we:property name="MENDELEY_CITATIONS" value="[{&quot;citationID&quot;:&quot;MENDELEY_CITATION_561473a8-f063-4e86-be85-136136c19b65&quot;,&quot;properties&quot;:{&quot;noteIndex&quot;:0},&quot;isEdited&quot;:false,&quot;manualOverride&quot;:{&quot;isManuallyOverridden&quot;:false,&quot;citeprocText&quot;:&quot;[1]&quot;,&quot;manualOverrideText&quot;:&quot;&quot;},&quot;citationTag&quot;:&quot;MENDELEY_CITATION_v3_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&quot;,&quot;citationItems&quot;:[{&quot;id&quot;:&quot;7dce018b-fdb1-300a-b43e-ed24a28f629f&quot;,&quot;itemData&quot;:{&quot;type&quot;:&quot;article-journal&quot;,&quot;id&quot;:&quot;7dce018b-fdb1-300a-b43e-ed24a28f629f&quot;,&quot;title&quot;:&quot;Eocytes: a new ribosome structure indicates a kingdom with a close relationship to eukaryotes.&quot;,&quot;author&quot;:[{&quot;family&quot;:&quot;Lake&quot;,&quot;given&quot;:&quot;J. A.&quot;,&quot;parse-names&quot;:false,&quot;dropping-particle&quot;:&quot;&quot;,&quot;non-dropping-particle&quot;:&quot;&quot;},{&quot;family&quot;:&quot;Henderson&quot;,&quot;given&quot;:&quot;E.&quot;,&quot;parse-names&quot;:false,&quot;dropping-particle&quot;:&quot;&quot;,&quot;non-dropping-particle&quot;:&quot;&quot;},{&quot;family&quot;:&quot;Oakes&quot;,&quot;given&quot;:&quot;M.&quot;,&quot;parse-names&quot;:false,&quot;dropping-particle&quot;:&quot;&quot;,&quot;non-dropping-particle&quot;:&quot;&quot;},{&quot;family&quot;:&quot;Clark&quot;,&quot;given&quot;:&quot;M. W.&quot;,&quot;parse-names&quot;:false,&quot;dropping-particle&quot;:&quot;&quot;,&quot;non-dropping-particle&quot;:&quot;&quot;}],&quot;container-title&quot;:&quot;Proceedings of the National Academy of Sciences&quot;,&quot;DOI&quot;:&quot;10.1073/pnas.81.12.3786&quot;,&quot;ISSN&quot;:&quot;0027-8424&quot;,&quot;issued&quot;:{&quot;date-parts&quot;:[[1984]]},&quot;page&quot;:&quot;3786-3790&quot;,&quot;abstract&quot;:&quot;Ribosomal large and small subunits are organized in four general structural patterns. The four types are found in ribosomes from eubacteria, archaebacteria, eukaryotes, and a group of sulfur-dependent bacteria ( eocytes ), respectively. All four ribosomal types share a common structural core, but each type also has additional independent structural features. The independent features include the eukaryotic lobes and the archaebacterial bill on the smaller subunit. On the larger subunit, they include the eocytic lobe, eocytic gap, and eocytic bulge and a modified central protuberance. These data are most parsimoniously fit by a single unrooted evolutionary tree. In this tree eocytes are closely related to eukaryotes, while archaebacteria and eubacteria are closest neighbors. The tree is consistent with currently known molecular biological properties and indicates that eocytes have a phylogenetic importance equal to that of the three known kingdoms. When other properties and molecular mechanisms of these organisms are better defined, we suggest that an appropriate kingdom name for this group would be the Eocyta .&quot;,&quot;issue&quot;:&quot;12&quot;,&quot;volume&quot;:&quot;81&quot;,&quot;container-title-short&quot;:&quot;&quot;},&quot;isTemporary&quot;:false}]},{&quot;citationID&quot;:&quot;MENDELEY_CITATION_8df9788c-1f55-454a-a536-cc632e702153&quot;,&quot;properties&quot;:{&quot;noteIndex&quot;:0},&quot;isEdited&quot;:false,&quot;manualOverride&quot;:{&quot;isManuallyOverridden&quot;:false,&quot;citeprocText&quot;:&quot;[2,3]&quot;,&quot;manualOverrideText&quot;:&quot;&quot;},&quot;citationTag&quot;:&quot;MENDELEY_CITATION_v3_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&quot;,&quot;citationItems&quot;:[{&quot;id&quot;:&quot;2f83d96c-f9bb-3438-b92d-5a25dec87b03&quot;,&quot;itemData&quot;:{&quot;type&quot;:&quot;article-journal&quot;,&quot;id&quot;:&quot;2f83d96c-f9bb-3438-b92d-5a25dec87b03&quot;,&quot;title&quot;:&quot;Twilight zone of protein sequence alignments&quot;,&quot;author&quot;:[{&quot;family&quot;:&quot;Rost&quot;,&quot;given&quot;:&quot;Burkhard&quot;,&quot;parse-names&quot;:false,&quot;dropping-particle&quot;:&quot;&quot;,&quot;non-dropping-particle&quot;:&quot;&quot;}],&quot;container-title&quot;:&quot;Protein Engineering, Design and Selection&quot;,&quot;DOI&quot;:&quot;10.1093/protein/12.2.85&quot;,&quot;ISBN&quot;:&quot;0269-2139&quot;,&quot;ISSN&quot;:&quot;1741-0134&quot;,&quot;PMID&quot;:&quot;10195279&quot;,&quot;URL&quot;:&quot;https://academic.oup.com/peds/article-lookup/doi/10.1093/protein/12.2.85&quot;,&quot;issued&quot;:{&quot;date-parts&quot;:[[1999]]},&quot;page&quot;:&quot;85-94&quot;,&quot;abstract&quot;:&quot;Sequence alignments unambiguously distinguish between protein pairs of similar and non-similar structure when the pairwise sequence identity is high (&gt;40% for long alignments). The signal gets blurred in the twilight zone of 20-35% sequence identity. Here, more than a million sequence alignments were analysed between protein pairs of known structures to re-define a line distinguishing between true and false positives for low levels of similarity. Four results stood out. (i) The transition from the safe zone of sequence alignment into the twilight zone is described by an explosion of false negatives. More than 95% of all pairs detected in the twilight zone had different structures. More precisely, above a cut-off roughly corresponding to 30% sequence identity, 90% of the pairs were homologous; below 25% less than 10% were. (ii) Whether or not sequence homology implied structural identity depended crucially on the alignment length. For example, if 10 residues were similar in an alignment of length 16 (&gt;60%), structural similarity could not be inferred. (iii) The 'more similar than identical' rule (discarding all pairs for which percentage similarity was lower than percentage identity) reduced false positives significantly. (iv) Using intermediate sequences for finding links between more distant families was almost as successful: pairs were predicted to be homologous when the respective sequence families had proteins in common. All findings are applicable to automatic database searches.&quot;,&quot;issue&quot;:&quot;2&quot;,&quot;volume&quot;:&quot;12&quot;,&quot;container-title-short&quot;:&quot;&quot;},&quot;isTemporary&quot;:false},{&quot;id&quot;:&quot;af823ee1-360f-3612-b908-dd5796408894&quot;,&quot;itemData&quot;:{&quot;type&quot;:&quot;article-journal&quot;,&quot;id&quot;:&quot;af823ee1-360f-3612-b908-dd5796408894&quot;,&quot;title&quot;:&quot;Structure is three to ten times more conserved than sequence—A study of structural response in protein cores&quot;,&quot;author&quot;:[{&quot;family&quot;:&quot;Illergård&quot;,&quot;given&quot;:&quot;Kristoffer&quot;,&quot;parse-names&quot;:false,&quot;dropping-particle&quot;:&quot;&quot;,&quot;non-dropping-particle&quot;:&quot;&quot;},{&quot;family&quot;:&quot;Ardell&quot;,&quot;given&quot;:&quot;David H&quot;,&quot;parse-names&quot;:false,&quot;dropping-particle&quot;:&quot;&quot;,&quot;non-dropping-particle&quot;:&quot;&quot;},{&quot;family&quot;:&quot;Elofsson&quot;,&quot;given&quot;:&quot;Arne&quot;,&quot;parse-names&quot;:false,&quot;dropping-particle&quot;:&quot;&quot;,&quot;non-dropping-particle&quot;:&quot;&quot;}],&quot;container-title&quot;:&quot;Proteins: Structure, Function, and Bioinformatics&quot;,&quot;DOI&quot;:&quot;https://doi.org/10.1002/prot.22458&quot;,&quot;ISSN&quot;:&quot;0887-3585&quot;,&quot;URL&quot;:&quot;https://doi.org/10.1002/prot.22458&quot;,&quot;issued&quot;:{&quot;date-parts&quot;:[[2009]]},&quot;page&quot;:&quot;499-508&quot;,&quot;abstract&quot;:&quot;Abstract Protein structures change during evolution in response to mutations. Here, we analyze the mapping between sequence and structure in a set of structurally aligned protein domains. To avoid artifacts, we restricted our attention only to the core components of these structures. We found that on average, using different measures of structural change, protein cores evolve linearly with evolutionary distance (amino acid substitutions per site). This is true irrespective of which measure of structural change we used, whether RMSD or discrete structural descriptors for secondary structure, accessibility, or contacts. This linear response allows us to quantify the claim that structure is more conserved than sequence. Using structural alphabets of similar cardinality to the sequence alphabet, structural cores evolve three to ten times slower than sequences. Although we observed an average linear response, we found a wide variance. Different domain families varied fivefold in structural response to evolution. An attempt to categorically analyze this variance among subgroups by structural and functional category revealed only one statistically significant trend. This trend can be explained by the fact that beta-sheets change faster than alpha-helices, most likely due to that they are shorter and that change occurs at the ends of the secondary structure elements. Proteins 2009. ? 2009 Wiley-Liss, Inc.&quot;,&quot;issue&quot;:&quot;3&quot;,&quot;volume&quot;:&quot;77&quot;,&quot;container-title-short&quot;:&quot;&quot;},&quot;isTemporary&quot;:false}]},{&quot;citationID&quot;:&quot;MENDELEY_CITATION_0c2ef858-5955-4541-98ff-e9ddce27b0c8&quot;,&quot;properties&quot;:{&quot;noteIndex&quot;:0},&quot;isEdited&quot;:false,&quot;manualOverride&quot;:{&quot;isManuallyOverridden&quot;:false,&quot;citeprocText&quot;:&quot;[4]&quot;,&quot;manualOverrideText&quot;:&quot;&quot;},&quot;citationTag&quot;:&quot;MENDELEY_CITATION_v3_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&quot;,&quot;citationItems&quot;:[{&quot;id&quot;:&quot;7dd76d4d-086e-3751-b2e2-60c669c3e053&quot;,&quot;itemData&quot;:{&quot;type&quot;:&quot;article-journal&quot;,&quot;id&quot;:&quot;7dd76d4d-086e-3751-b2e2-60c669c3e053&quot;,&quot;title&quot;:&quot;Use of structural phylogenetic networks for classification of the ferritin-like superfamily&quot;,&quot;author&quot;:[{&quot;family&quot;:&quot;Lundin&quot;,&quot;given&quot;:&quot;Daniel&quot;,&quot;parse-names&quot;:false,&quot;dropping-particle&quot;:&quot;&quot;,&quot;non-dropping-particle&quot;:&quot;&quot;},{&quot;family&quot;:&quot;Poole&quot;,&quot;given&quot;:&quot;Anthony M.&quot;,&quot;parse-names&quot;:false,&quot;dropping-particle&quot;:&quot;&quot;,&quot;non-dropping-particle&quot;:&quot;&quot;},{&quot;family&quot;:&quot;Sjoberg&quot;,&quot;given&quot;:&quot;Britt Marie&quot;,&quot;parse-names&quot;:false,&quot;dropping-particle&quot;:&quot;&quot;,&quot;non-dropping-particle&quot;:&quot;&quot;},{&quot;family&quot;:&quot;Hogbom&quot;,&quot;given&quot;:&quot;Martin&quot;,&quot;parse-names&quot;:false,&quot;dropping-particle&quot;:&quot;&quot;,&quot;non-dropping-particle&quot;:&quot;&quot;}],&quot;container-title&quot;:&quot;Journal of Biological Chemistry&quot;,&quot;DOI&quot;:&quot;10.1074/jbc.M112.367458&quot;,&quot;ISBN&quot;:&quot;2056520575&quot;,&quot;ISSN&quot;:&quot;00219258&quot;,&quot;PMID&quot;:&quot;22535960&quot;,&quot;issued&quot;:{&quot;date-parts&quot;:[[2012]]},&quot;page&quot;:&quot;20565-20575&quot;,&quot;abstract&quot;:&quot;In the postgenomic era, bioinformatic analysis of sequence similarity is an immensely powerful tool to gain insight into evolution and protein function. Over long evolutionary distances, however, sequence-based methods fail as the similarities become too low for phylogenetic analysis. Macromolecular structure generally appears better conserved than sequence, but clear models for how structure evolves over time are lacking. The exponential growth of three-dimensional structural information may allow novel structure-based methods to drastically extend the evolutionary time scales amenable to phylogenetics and functional classification of proteins. To this end, we analyzed 80 structures from the functionally diverse ferritin-like superfamily. Using evolutionary networks, we demonstrate that structural comparisons can delineate and discover groups of proteins beyond the \&quot;twilight zone\&quot; where sequence similarity does not allow evolutionary analysis, suggesting that considerable and useful evolutionary signal is preserved in three-dimensional structures.&quot;,&quot;issue&quot;:&quot;24&quot;,&quot;volume&quot;:&quot;287&quot;,&quot;container-title-short&quot;:&quot;&quot;},&quot;isTemporary&quot;:false}]},{&quot;citationID&quot;:&quot;MENDELEY_CITATION_49060bbb-21dc-4cb7-9463-ee03f5bcb4a4&quot;,&quot;properties&quot;:{&quot;noteIndex&quot;:0},&quot;isEdited&quot;:false,&quot;manualOverride&quot;:{&quot;isManuallyOverridden&quot;:false,&quot;citeprocText&quot;:&quot;[5]&quot;,&quot;manualOverrideText&quot;:&quot;&quot;},&quot;citationTag&quot;:&quot;MENDELEY_CITATION_v3_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&quot;,&quot;citationItems&quot;:[{&quot;id&quot;:&quot;b0f6d0c9-e38c-3aaf-966b-52f47217dab9&quot;,&quot;itemData&quot;:{&quot;type&quot;:&quot;article-journal&quot;,&quot;id&quot;:&quot;b0f6d0c9-e38c-3aaf-966b-52f47217dab9&quot;,&quot;title&quot;:&quot;Tertiary-interaction characters enable fast, model-based structural phylogenetics beyond the twilight zone&quot;,&quot;author&quot;:[{&quot;family&quot;:&quot;Puente-Lelievre&quot;,&quot;given&quot;:&quot;Caroline&quot;,&quot;parse-names&quot;:false,&quot;dropping-particle&quot;:&quot;&quot;,&quot;non-dropping-particle&quot;:&quot;&quot;},{&quot;family&quot;:&quot;Malik&quot;,&quot;given&quot;:&quot;Ashar J.&quot;,&quot;parse-names&quot;:false,&quot;dropping-particle&quot;:&quot;&quot;,&quot;non-dropping-particle&quot;:&quot;&quot;},{&quot;family&quot;:&quot;Douglas&quot;,&quot;given&quot;:&quot;Jordan&quot;,&quot;parse-names&quot;:false,&quot;dropping-particle&quot;:&quot;&quot;,&quot;non-dropping-particle&quot;:&quot;&quot;},{&quot;family&quot;:&quot;Ascher&quot;,&quot;given&quot;:&quot;David&quot;,&quot;parse-names&quot;:false,&quot;dropping-particle&quot;:&quot;&quot;,&quot;non-dropping-particle&quot;:&quot;&quot;},{&quot;family&quot;:&quot;Matthew&quot;,&quot;given&quot;:&quot;Baker&quot;,&quot;parse-names&quot;:false,&quot;dropping-particle&quot;:&quot;&quot;,&quot;non-dropping-particle&quot;:&quot;&quot;},{&quot;family&quot;:&quot;Allison&quot;,&quot;given&quot;:&quot;Jane&quot;,&quot;parse-names&quot;:false,&quot;dropping-particle&quot;:&quot;&quot;,&quot;non-dropping-particle&quot;:&quot;&quot;},{&quot;family&quot;:&quot;Poole&quot;,&quot;given&quot;:&quot;Anthony&quot;,&quot;parse-names&quot;:false,&quot;dropping-particle&quot;:&quot;&quot;,&quot;non-dropping-particle&quot;:&quot;&quot;},{&quot;family&quot;:&quot;Lundin&quot;,&quot;given&quot;:&quot;Daniel&quot;,&quot;parse-names&quot;:false,&quot;dropping-particle&quot;:&quot;&quot;,&quot;non-dropping-particle&quot;:&quot;&quot;},{&quot;family&quot;:&quot;Fullmer&quot;,&quot;given&quot;:&quot;Matthew&quot;,&quot;parse-names&quot;:false,&quot;dropping-particle&quot;:&quot;&quot;,&quot;non-dropping-particle&quot;:&quot;&quot;},{&quot;family&quot;:&quot;Bouckert&quot;,&quot;given&quot;:&quot;Remco&quot;,&quot;parse-names&quot;:false,&quot;dropping-particle&quot;:&quot;&quot;,&quot;non-dropping-particle&quot;:&quot;&quot;},{&quot;family&quot;:&quot;Kim&quot;,&quot;given&quot;:&quot;Hyunbin&quot;,&quot;parse-names&quot;:false,&quot;dropping-particle&quot;:&quot;&quot;,&quot;non-dropping-particle&quot;:&quot;&quot;},{&quot;family&quot;:&quot;Steinegger&quot;,&quot;given&quot;:&quot;Martin&quot;,&quot;parse-names&quot;:false,&quot;dropping-particle&quot;:&quot;&quot;,&quot;non-dropping-particle&quot;:&quot;&quot;},{&quot;family&quot;:&quot;Matzke&quot;,&quot;given&quot;:&quot;Nicholas&quot;,&quot;parse-names&quot;:false,&quot;dropping-particle&quot;:&quot;&quot;,&quot;non-dropping-particle&quot;:&quot;&quot;}],&quot;container-title&quot;:&quot;BioArXiv&quot;,&quot;DOI&quot;:&quot;https://doi.org/10.1101/2023.12.12.571181&quot;,&quot;ISSN&quot;:&quot;02624079&quot;,&quot;issued&quot;:{&quot;date-parts&quot;:[[2024]]},&quot;abstract&quot;:&quot;Protein structure is more conserved than protein sequence, and therefore may be useful for phylogenetic inference beyond the \&quot;twilight zone\&quot; where sequence similarity is highly decayed. Until recently, structural phylogenetics was constrained by the lack of solved structures for most proteins, and the reliance on phylogenetic distance methods which made it difficult to treat inference and uncertainty statistically. AlphaFold has mostly overcome the first problem by making structural predictions readily available. We address the second problem by redeploying a structural alphabet recently developed for Foldseek, a highly-efficient deep homology search program. For each residue in a structure, Foldseek identifies a tertiary interaction closestneighbor residue in the structure, and classifies it into one of twenty \&quot;3Di\&quot; states. We test the hypothesis that 3Dis can be used as standard phylogenetic characters using a dataset of 53 structures from the ferritin-like superfamily. We performed 60 IQtree Maximum Likelihood runs to compare structure-free, PDB, and AlphaFold analyses, and default versus custom model sets that include a 3DI-specific rate matrix. Analyses that combine amino acids, 3Di characters, partitioning, and custom models produce the closest match to the structural distances tree of Malik et al. (2020), avoiding the long-branch attraction errors of structure-free analyses. Analyses include standard ultrafast bootstrapping confidence measures, and take minutes instead of weeks to run on desktop computers. These results suggest that structural phylogenetics could soon be routine practice in protein phylogenetics, allowing the reexploration of many fundamental phylogenetic problems.&quot;,&quot;container-title-short&quot;:&quot;&quot;},&quot;isTemporary&quot;:false}]},{&quot;citationID&quot;:&quot;MENDELEY_CITATION_d84929b1-7ea4-40bd-a681-8c6e2c008388&quot;,&quot;properties&quot;:{&quot;noteIndex&quot;:0},&quot;isEdited&quot;:false,&quot;manualOverride&quot;:{&quot;isManuallyOverridden&quot;:false,&quot;citeprocText&quot;:&quot;[6]&quot;,&quot;manualOverrideText&quot;:&quot;&quot;},&quot;citationTag&quot;:&quot;MENDELEY_CITATION_v3_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&quot;,&quot;citationItems&quot;:[{&quot;id&quot;:&quot;ac531459-fa49-32e0-a027-55c5465f6972&quot;,&quot;itemData&quot;:{&quot;type&quot;:&quot;article-journal&quot;,&quot;id&quot;:&quot;ac531459-fa49-32e0-a027-55c5465f6972&quot;,&quot;title&quot;:&quot;Structural Phylogenetics with Confidence&quot;,&quot;author&quot;:[{&quot;family&quot;:&quot;Malik&quot;,&quot;given&quot;:&quot;Ashar J.&quot;,&quot;parse-names&quot;:false,&quot;dropping-particle&quot;:&quot;&quot;,&quot;non-dropping-particle&quot;:&quot;&quot;},{&quot;family&quot;:&quot;Poole&quot;,&quot;given&quot;:&quot;Anthony M.&quot;,&quot;parse-names&quot;:false,&quot;dropping-particle&quot;:&quot;&quot;,&quot;non-dropping-particle&quot;:&quot;&quot;},{&quot;family&quot;:&quot;Allison&quot;,&quot;given&quot;:&quot;Jane R.&quot;,&quot;parse-names&quot;:false,&quot;dropping-particle&quot;:&quot;&quot;,&quot;non-dropping-particle&quot;:&quot;&quot;}],&quot;container-title&quot;:&quot;Molecular Biology and Evolution&quot;,&quot;container-title-short&quot;:&quot;Mol Biol Evol&quot;,&quot;DOI&quot;:&quot;10.1093/molbev/msaa100&quot;,&quot;ISSN&quot;:&quot;15371719&quot;,&quot;PMID&quot;:&quot;32302382&quot;,&quot;issued&quot;:{&quot;date-parts&quot;:[[2020]]},&quot;page&quot;:&quot;2711-2726&quot;,&quot;abstract&quot;:&quot;For evaluating the deepest evolutionary relationships among proteins, sequence similarity is too low for application of sequence-based homology search or phylogenetic methods. In such cases, comparison of protein structures, which are often better conserved than sequences, may provide an alternative means of uncovering deep evolutionary signal. Although major protein structure databases such as SCOP and CATH hierarchically group protein structures, they do not describe the specific evolutionary relationships within a hierarchical level. Structural phylogenies have the potential to fill this gap. However, it is difficult to assess evolutionary relationships derived from structural phylogenies without some means of assessing confidence in such trees.We therefore address two shortcomings in the application of structural data to deep phylogeny. First, we examine whether phylogenies derived from pairwise structural comparisons are sensitive to differences in protein length and shape. We find that structural phylogenetics is best employed where structures have very similar lengths, and that shape fluctuations generated during molecular dynamics simulations impact pairwise comparisons, but not so drastically as to eliminate evolutionary signal. Second, we address the absence of statistical support for structural phylogeny.We present amethod for assessing confidence in a structural phylogeny using shape fluctuations generated via molecular dynamics or Monte Carlo simulations of proteins. Our approach will aid the evolutionary reconstruction of relationships across structurally defined protein superfamilies. With the Protein Data Bank now containing in excess of 158,000 entries (December 2019), we predict that structural phylogenetics will become a useful tool for ordering the protein universe.&quot;,&quot;issue&quot;:&quot;9&quot;,&quot;volume&quot;:&quot;37&quot;},&quot;isTemporary&quot;:false}]},{&quot;citationID&quot;:&quot;MENDELEY_CITATION_36ac002f-1483-4be0-b5e4-b241eade9d0a&quot;,&quot;properties&quot;:{&quot;noteIndex&quot;:0},&quot;isEdited&quot;:false,&quot;manualOverride&quot;:{&quot;isManuallyOverridden&quot;:false,&quot;citeprocText&quot;:&quot;[7]&quot;,&quot;manualOverrideText&quot;:&quot;&quot;},&quot;citationTag&quot;:&quot;MENDELEY_CITATION_v3_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&quot;,&quot;citationItems&quot;:[{&quot;id&quot;:&quot;45778276-6379-3f1e-9b24-efeaea7eed5f&quot;,&quot;itemData&quot;:{&quot;type&quot;:&quot;article-journal&quot;,&quot;id&quot;:&quot;45778276-6379-3f1e-9b24-efeaea7eed5f&quot;,&quot;title&quot;:&quot;Fast and accurate protein structure search with Foldseek&quot;,&quot;author&quot;:[{&quot;family&quot;:&quot;Kempen&quot;,&quot;given&quot;:&quot;Michel&quot;,&quot;parse-names&quot;:false,&quot;dropping-particle&quot;:&quot;&quot;,&quot;non-dropping-particle&quot;:&quot;van&quot;},{&quot;family&quot;:&quot;Kim&quot;,&quot;given&quot;:&quot;Stephanie S.&quot;,&quot;parse-names&quot;:false,&quot;dropping-particle&quot;:&quot;&quot;,&quot;non-dropping-particle&quot;:&quot;&quot;},{&quot;family&quot;:&quot;Tumescheit&quot;,&quot;given&quot;:&quot;Charlotte&quot;,&quot;parse-names&quot;:false,&quot;dropping-particle&quot;:&quot;&quot;,&quot;non-dropping-particle&quot;:&quot;&quot;},{&quot;family&quot;:&quot;Mirdita&quot;,&quot;given&quot;:&quot;Milot&quot;,&quot;parse-names&quot;:false,&quot;dropping-particle&quot;:&quot;&quot;,&quot;non-dropping-particle&quot;:&quot;&quot;},{&quot;family&quot;:&quot;Lee&quot;,&quot;given&quot;:&quot;Jeongjae&quot;,&quot;parse-names&quot;:false,&quot;dropping-particle&quot;:&quot;&quot;,&quot;non-dropping-particle&quot;:&quot;&quot;},{&quot;family&quot;:&quot;Gilchrist&quot;,&quot;given&quot;:&quot;Cameron L.M.&quot;,&quot;parse-names&quot;:false,&quot;dropping-particle&quot;:&quot;&quot;,&quot;non-dropping-particle&quot;:&quot;&quot;},{&quot;family&quot;:&quot;Söding&quot;,&quot;given&quot;:&quot;Johannes&quot;,&quot;parse-names&quot;:false,&quot;dropping-particle&quot;:&quot;&quot;,&quot;non-dropping-particle&quot;:&quot;&quot;},{&quot;family&quot;:&quot;Steinegger&quot;,&quot;given&quot;:&quot;Martin&quot;,&quot;parse-names&quot;:false,&quot;dropping-particle&quot;:&quot;&quot;,&quot;non-dropping-particle&quot;:&quot;&quot;}],&quot;container-title&quot;:&quot;Nature Biotechnology&quot;,&quot;container-title-short&quot;:&quot;Nat Biotechnol&quot;,&quot;DOI&quot;:&quot;10.1038/s41587-023-01773-0&quot;,&quot;ISSN&quot;:&quot;15461696&quot;,&quot;PMID&quot;:&quot;37156916&quot;,&quot;issued&quot;:{&quot;date-parts&quot;:[[2024]]},&quot;page&quot;:&quot;243-246&quot;,&quot;abstract&quot;:&quot;As structure prediction methods are generating millions of publicly available protein structures, searching these databases is becoming a bottleneck. Foldseek aligns the structure of a query protein against a database by describing tertiary amino acid interactions within proteins as sequences over a structural alphabet. Foldseek decreases computation times by four to five orders of magnitude with 86%, 88% and 133% of the sensitivities of Dali, TM-align and CE, respectively.&quot;,&quot;publisher&quot;:&quot;Springer US&quot;,&quot;issue&quot;:&quot;2&quot;,&quot;volume&quot;:&quot;42&quot;},&quot;isTemporary&quot;:false}]},{&quot;citationID&quot;:&quot;MENDELEY_CITATION_2a72b665-ea50-448f-937e-c839d544c17d&quot;,&quot;properties&quot;:{&quot;noteIndex&quot;:0},&quot;isEdited&quot;:false,&quot;manualOverride&quot;:{&quot;isManuallyOverridden&quot;:false,&quot;citeprocText&quot;:&quot;[5,8–10]&quot;,&quot;manualOverrideText&quot;:&quot;&quot;},&quot;citationItems&quot;:[{&quot;id&quot;:&quot;4b43b6e0-8b42-3e71-8d26-e5c203b3b157&quot;,&quot;itemData&quot;:{&quot;type&quot;:&quot;article-journal&quot;,&quot;id&quot;:&quot;4b43b6e0-8b42-3e71-8d26-e5c203b3b157&quot;,&quot;title&quot;:&quot;Structural phylogenetics unravels the evolutionary diversification of communication systems in gram-positive bacteria and their viruses&quot;,&quot;author&quot;:[{&quot;family&quot;:&quot;Moi&quot;,&quot;given&quot;:&quot;David&quot;,&quot;parse-names&quot;:false,&quot;dropping-particle&quot;:&quot;&quot;,&quot;non-dropping-particle&quot;:&quot;&quot;},{&quot;family&quot;:&quot;Bernard&quot;,&quot;given&quot;:&quot;Charles&quot;,&quot;parse-names&quot;:false,&quot;dropping-particle&quot;:&quot;&quot;,&quot;non-dropping-particle&quot;:&quot;&quot;},{&quot;family&quot;:&quot;Steinegger&quot;,&quot;given&quot;:&quot;Martin&quot;,&quot;parse-names&quot;:false,&quot;dropping-particle&quot;:&quot;&quot;,&quot;non-dropping-particle&quot;:&quot;&quot;},{&quot;family&quot;:&quot;Nevers&quot;,&quot;given&quot;:&quot;Yannis&quot;,&quot;parse-names&quot;:false,&quot;dropping-particle&quot;:&quot;&quot;,&quot;non-dropping-particle&quot;:&quot;&quot;},{&quot;family&quot;:&quot;Langleib&quot;,&quot;given&quot;:&quot;Mauricio&quot;,&quot;parse-names&quot;:false,&quot;dropping-particle&quot;:&quot;&quot;,&quot;non-dropping-particle&quot;:&quot;&quot;},{&quot;family&quot;:&quot;Dessimoz&quot;,&quot;given&quot;:&quot;Christophe&quot;,&quot;parse-names&quot;:false,&quot;dropping-particle&quot;:&quot;&quot;,&quot;non-dropping-particle&quot;:&quot;&quot;}],&quot;container-title&quot;:&quot;bioRxiv&quot;,&quot;URL&quot;:&quot;http://biorxiv.org/content/early/2023/10/02/2023.09.19.558401.abstract&quot;,&quot;issued&quot;:{&quot;date-parts&quot;:[[2023]]},&quot;page&quot;:&quot;2023.09.19.558401&quot;,&quot;abstract&quot;:&quot;Recent advances in AI-based protein structure modeling have yielded remarkable progress in predicting protein structures. Since structures are constrained by their biological function, their geometry tends to evolve more slowly than the underlying amino acids sequences. This feature of structures could in principle be used to reconstruct phylogenetic trees over longer evolutionary timescales than sequence-based approaches, but until now a reliable structure-based tree building method has been elusive. Here, we demonstrate that structure-informed phylogenies can outperform sequence-only ones not only for distantly related proteins but also, remarkably, for more closely related ones. This is achieved by inferring trees from protein structures using a local structural alphabet, an approach robust to conformational changes that confound traditional structural distance measures. As an illustration, we used structures to decipher the evolutionary diversification of a particularly challenging family: the fast-evolving RRNPPA quorum sensing receptors enabling gram-positive bacteria, plasmids and bacteriophages to communicate and coordinate key behaviors such as sporulation, virulence, antibiotic resistance, conjugation or phage lysis/lysogeny decision. The advent of high-accuracy structural phylogenetics enables myriad of applications across biology, such as uncovering deeper evolutionary relationships, elucidating unknown protein functions, or refining the design of bioengineered molecules.Competing Interest StatementThe authors have declared no competing interest.&quot;,&quot;container-title-short&quot;:&quot;&quot;},&quot;isTemporary&quot;:false},{&quot;id&quot;:&quot;b0f6d0c9-e38c-3aaf-966b-52f47217dab9&quot;,&quot;itemData&quot;:{&quot;type&quot;:&quot;article-journal&quot;,&quot;id&quot;:&quot;b0f6d0c9-e38c-3aaf-966b-52f47217dab9&quot;,&quot;title&quot;:&quot;Tertiary-interaction characters enable fast, model-based structural phylogenetics beyond the twilight zone&quot;,&quot;author&quot;:[{&quot;family&quot;:&quot;Puente-Lelievre&quot;,&quot;given&quot;:&quot;Caroline&quot;,&quot;parse-names&quot;:false,&quot;dropping-particle&quot;:&quot;&quot;,&quot;non-dropping-particle&quot;:&quot;&quot;},{&quot;family&quot;:&quot;Malik&quot;,&quot;given&quot;:&quot;Ashar J.&quot;,&quot;parse-names&quot;:false,&quot;dropping-particle&quot;:&quot;&quot;,&quot;non-dropping-particle&quot;:&quot;&quot;},{&quot;family&quot;:&quot;Douglas&quot;,&quot;given&quot;:&quot;Jordan&quot;,&quot;parse-names&quot;:false,&quot;dropping-particle&quot;:&quot;&quot;,&quot;non-dropping-particle&quot;:&quot;&quot;},{&quot;family&quot;:&quot;Ascher&quot;,&quot;given&quot;:&quot;David&quot;,&quot;parse-names&quot;:false,&quot;dropping-particle&quot;:&quot;&quot;,&quot;non-dropping-particle&quot;:&quot;&quot;},{&quot;family&quot;:&quot;Matthew&quot;,&quot;given&quot;:&quot;Baker&quot;,&quot;parse-names&quot;:false,&quot;dropping-particle&quot;:&quot;&quot;,&quot;non-dropping-particle&quot;:&quot;&quot;},{&quot;family&quot;:&quot;Allison&quot;,&quot;given&quot;:&quot;Jane&quot;,&quot;parse-names&quot;:false,&quot;dropping-particle&quot;:&quot;&quot;,&quot;non-dropping-particle&quot;:&quot;&quot;},{&quot;family&quot;:&quot;Poole&quot;,&quot;given&quot;:&quot;Anthony&quot;,&quot;parse-names&quot;:false,&quot;dropping-particle&quot;:&quot;&quot;,&quot;non-dropping-particle&quot;:&quot;&quot;},{&quot;family&quot;:&quot;Lundin&quot;,&quot;given&quot;:&quot;Daniel&quot;,&quot;parse-names&quot;:false,&quot;dropping-particle&quot;:&quot;&quot;,&quot;non-dropping-particle&quot;:&quot;&quot;},{&quot;family&quot;:&quot;Fullmer&quot;,&quot;given&quot;:&quot;Matthew&quot;,&quot;parse-names&quot;:false,&quot;dropping-particle&quot;:&quot;&quot;,&quot;non-dropping-particle&quot;:&quot;&quot;},{&quot;family&quot;:&quot;Bouckert&quot;,&quot;given&quot;:&quot;Remco&quot;,&quot;parse-names&quot;:false,&quot;dropping-particle&quot;:&quot;&quot;,&quot;non-dropping-particle&quot;:&quot;&quot;},{&quot;family&quot;:&quot;Kim&quot;,&quot;given&quot;:&quot;Hyunbin&quot;,&quot;parse-names&quot;:false,&quot;dropping-particle&quot;:&quot;&quot;,&quot;non-dropping-particle&quot;:&quot;&quot;},{&quot;family&quot;:&quot;Steinegger&quot;,&quot;given&quot;:&quot;Martin&quot;,&quot;parse-names&quot;:false,&quot;dropping-particle&quot;:&quot;&quot;,&quot;non-dropping-particle&quot;:&quot;&quot;},{&quot;family&quot;:&quot;Matzke&quot;,&quot;given&quot;:&quot;Nicholas&quot;,&quot;parse-names&quot;:false,&quot;dropping-particle&quot;:&quot;&quot;,&quot;non-dropping-particle&quot;:&quot;&quot;}],&quot;container-title&quot;:&quot;BioArXiv&quot;,&quot;DOI&quot;:&quot;https://doi.org/10.1101/2023.12.12.571181&quot;,&quot;ISSN&quot;:&quot;02624079&quot;,&quot;issued&quot;:{&quot;date-parts&quot;:[[2024]]},&quot;abstract&quot;:&quot;Protein structure is more conserved than protein sequence, and therefore may be useful for phylogenetic inference beyond the \&quot;twilight zone\&quot; where sequence similarity is highly decayed. Until recently, structural phylogenetics was constrained by the lack of solved structures for most proteins, and the reliance on phylogenetic distance methods which made it difficult to treat inference and uncertainty statistically. AlphaFold has mostly overcome the first problem by making structural predictions readily available. We address the second problem by redeploying a structural alphabet recently developed for Foldseek, a highly-efficient deep homology search program. For each residue in a structure, Foldseek identifies a tertiary interaction closestneighbor residue in the structure, and classifies it into one of twenty \&quot;3Di\&quot; states. We test the hypothesis that 3Dis can be used as standard phylogenetic characters using a dataset of 53 structures from the ferritin-like superfamily. We performed 60 IQtree Maximum Likelihood runs to compare structure-free, PDB, and AlphaFold analyses, and default versus custom model sets that include a 3DI-specific rate matrix. Analyses that combine amino acids, 3Di characters, partitioning, and custom models produce the closest match to the structural distances tree of Malik et al. (2020), avoiding the long-branch attraction errors of structure-free analyses. Analyses include standard ultrafast bootstrapping confidence measures, and take minutes instead of weeks to run on desktop computers. These results suggest that structural phylogenetics could soon be routine practice in protein phylogenetics, allowing the reexploration of many fundamental phylogenetic problems.&quot;},&quot;isTemporary&quot;:false},{&quot;id&quot;:&quot;e0539031-c353-3beb-b26b-62f20a1fd0ea&quot;,&quot;itemData&quot;:{&quot;type&quot;:&quot;article&quot;,&quot;id&quot;:&quot;e0539031-c353-3beb-b26b-62f20a1fd0ea&quot;,&quot;title&quot;:&quot;Multiple Protein Structure Alignment at Scale with FoldMason&quot;,&quot;author&quot;:[{&quot;family&quot;:&quot;Gilchrist&quot;,&quot;given&quot;:&quot;Cameron L.M.&quot;,&quot;parse-names&quot;:false,&quot;dropping-particle&quot;:&quot;&quot;,&quot;non-dropping-particle&quot;:&quot;&quot;},{&quot;family&quot;:&quot;Mirdita&quot;,&quot;given&quot;:&quot;Milot&quot;,&quot;parse-names&quot;:false,&quot;dropping-particle&quot;:&quot;&quot;,&quot;non-dropping-particle&quot;:&quot;&quot;},{&quot;family&quot;:&quot;Steinegger&quot;,&quot;given&quot;:&quot;Martin&quot;,&quot;parse-names&quot;:false,&quot;dropping-particle&quot;:&quot;&quot;,&quot;non-dropping-particle&quot;:&quot;&quot;}],&quot;DOI&quot;:&quot;10.1101/2024.08.01.606130&quot;,&quot;URL&quot;:&quot;http://biorxiv.org/lookup/doi/10.1101/2024.08.01.606130&quot;,&quot;issued&quot;:{&quot;date-parts&quot;:[[2024,8,1]]},&quot;abstract&quot;:&quot;&lt;p&gt; Protein structure is conserved beyond sequence, making multiple structural alignment (MSTA) essential for analyzing distantly related proteins. Computational prediction methods have vastly extended our repository of available proteins structures, requiring fast and accurate MSTA methods. Here, we introduce FoldMason, a progressive MSTA method that leverages the structural alphabet from Foldseek, a pairwise structural aligner, for multiple alignment of hundreds of thousands of protein structures, exceeding alignment quality of state-of-the-art methods, while two orders of magnitudes faster than other MSTA methods. FoldMason computes confidence scores, offers interactive visualizations, and provides essential speed and accuracy for large-scale protein structure analysis in the era of accurate structure prediction. Using Flaviviridae glycoproteins, we demonstrate how FoldMason’s MSTAs support phylogenetic analysis below the twilight zone. FoldMason is free open-source software: &lt;ext-link ext-link-type=\&quot;uri\&quot; href=\&quot;http://foldmason.foldseek.com\&quot;&gt;foldmason.foldseek.com&lt;/ext-link&gt; and webserver: &lt;ext-link ext-link-type=\&quot;uri\&quot; href=\&quot;http://search.foldseek.com/foldmason\&quot;&gt;search.foldseek.com/foldmason&lt;/ext-link&gt; . &lt;/p&gt;&quot;},&quot;isTemporary&quot;:false},{&quot;id&quot;:&quot;306ddeec-3761-3c48-920e-71f36a287212&quot;,&quot;itemData&quot;:{&quot;type&quot;:&quot;article-journal&quot;,&quot;id&quot;:&quot;306ddeec-3761-3c48-920e-71f36a287212&quot;,&quot;title&quot;:&quot;On use of tertiary structure characters in hidden Markov models for protein fold prediction&quot;,&quot;author&quot;:[{&quot;family&quot;:&quot;Malik&quot;,&quot;given&quot;:&quot;Ashar J&quot;,&quot;parse-names&quot;:false,&quot;dropping-particle&quot;:&quot;&quot;,&quot;non-dropping-particle&quot;:&quot;&quot;},{&quot;family&quot;:&quot;Puente-Lelievre&quot;,&quot;given&quot;:&quot;Caroline&quot;,&quot;parse-names&quot;:false,&quot;dropping-particle&quot;:&quot;&quot;,&quot;non-dropping-particle&quot;:&quot;&quot;},{&quot;family&quot;:&quot;Matzke&quot;,&quot;given&quot;:&quot;Nicholas&quot;,&quot;parse-names&quot;:false,&quot;dropping-particle&quot;:&quot;&quot;,&quot;non-dropping-particle&quot;:&quot;&quot;}],&quot;URL&quot;:&quot;https://doi.org/10.1101/2024.04.08.588419&quot;,&quot;issued&quot;:{&quot;date-parts&quot;:[[2024]]},&quot;page&quot;:&quot;1-12&quot;,&quot;abstract&quot;:&quot;13 While advances in protein structure prediction have opened up insights into arcane 14 proteins, weak sequence homology makes functional characterisation challenging. To 15 overcome this challenge, we use structure-based hidden Markov models of groupings 16 in SCOP, CATH and ECOD to predict folds in proteins and thereby infer function. 17 Conservation of structure and ability of hidden Markov models to detect remote 18 signals make this a powerful resource for complete characterisation of arcane proteins. 19 Main text 20 Metagenomics has powered the search for enzymes that underpin industrial biotech-21 nological applications, however their identification has primarily been limited to se-22 quence similarity. The protein structure prediction revolution has opened up op-23 portunities to explore understudied proteins that have limited sequence homology or 24 functional characterisation, but untapped potential for biotechnological applications. 25 Despite this, functional annotation of arcane proteins remains a challenge. 26 In the current era, marked by highly accurate protein structure prediction tech-27&quot;},&quot;isTemporary&quot;:false}],&quot;citationTag&quot;:&quot;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&quot;},{&quot;citationID&quot;:&quot;MENDELEY_CITATION_4b8cd993-c4f0-42bf-b97f-995c1a0c6b70&quot;,&quot;properties&quot;:{&quot;noteIndex&quot;:0},&quot;isEdited&quot;:false,&quot;manualOverride&quot;:{&quot;isManuallyOverridden&quot;:false,&quot;citeprocText&quot;:&quot;[5,11]&quot;,&quot;manualOverrideText&quot;:&quot;&quot;},&quot;citationTag&quot;:&quot;MENDELEY_CITATION_v3_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&quot;,&quot;citationItems&quot;:[{&quot;id&quot;:&quot;b0f6d0c9-e38c-3aaf-966b-52f47217dab9&quot;,&quot;itemData&quot;:{&quot;type&quot;:&quot;article-journal&quot;,&quot;id&quot;:&quot;b0f6d0c9-e38c-3aaf-966b-52f47217dab9&quot;,&quot;title&quot;:&quot;Tertiary-interaction characters enable fast, model-based structural phylogenetics beyond the twilight zone&quot;,&quot;author&quot;:[{&quot;family&quot;:&quot;Puente-Lelievre&quot;,&quot;given&quot;:&quot;Caroline&quot;,&quot;parse-names&quot;:false,&quot;dropping-particle&quot;:&quot;&quot;,&quot;non-dropping-particle&quot;:&quot;&quot;},{&quot;family&quot;:&quot;Malik&quot;,&quot;given&quot;:&quot;Ashar J.&quot;,&quot;parse-names&quot;:false,&quot;dropping-particle&quot;:&quot;&quot;,&quot;non-dropping-particle&quot;:&quot;&quot;},{&quot;family&quot;:&quot;Douglas&quot;,&quot;given&quot;:&quot;Jordan&quot;,&quot;parse-names&quot;:false,&quot;dropping-particle&quot;:&quot;&quot;,&quot;non-dropping-particle&quot;:&quot;&quot;},{&quot;family&quot;:&quot;Ascher&quot;,&quot;given&quot;:&quot;David&quot;,&quot;parse-names&quot;:false,&quot;dropping-particle&quot;:&quot;&quot;,&quot;non-dropping-particle&quot;:&quot;&quot;},{&quot;family&quot;:&quot;Matthew&quot;,&quot;given&quot;:&quot;Baker&quot;,&quot;parse-names&quot;:false,&quot;dropping-particle&quot;:&quot;&quot;,&quot;non-dropping-particle&quot;:&quot;&quot;},{&quot;family&quot;:&quot;Allison&quot;,&quot;given&quot;:&quot;Jane&quot;,&quot;parse-names&quot;:false,&quot;dropping-particle&quot;:&quot;&quot;,&quot;non-dropping-particle&quot;:&quot;&quot;},{&quot;family&quot;:&quot;Poole&quot;,&quot;given&quot;:&quot;Anthony&quot;,&quot;parse-names&quot;:false,&quot;dropping-particle&quot;:&quot;&quot;,&quot;non-dropping-particle&quot;:&quot;&quot;},{&quot;family&quot;:&quot;Lundin&quot;,&quot;given&quot;:&quot;Daniel&quot;,&quot;parse-names&quot;:false,&quot;dropping-particle&quot;:&quot;&quot;,&quot;non-dropping-particle&quot;:&quot;&quot;},{&quot;family&quot;:&quot;Fullmer&quot;,&quot;given&quot;:&quot;Matthew&quot;,&quot;parse-names&quot;:false,&quot;dropping-particle&quot;:&quot;&quot;,&quot;non-dropping-particle&quot;:&quot;&quot;},{&quot;family&quot;:&quot;Bouckert&quot;,&quot;given&quot;:&quot;Remco&quot;,&quot;parse-names&quot;:false,&quot;dropping-particle&quot;:&quot;&quot;,&quot;non-dropping-particle&quot;:&quot;&quot;},{&quot;family&quot;:&quot;Kim&quot;,&quot;given&quot;:&quot;Hyunbin&quot;,&quot;parse-names&quot;:false,&quot;dropping-particle&quot;:&quot;&quot;,&quot;non-dropping-particle&quot;:&quot;&quot;},{&quot;family&quot;:&quot;Steinegger&quot;,&quot;given&quot;:&quot;Martin&quot;,&quot;parse-names&quot;:false,&quot;dropping-particle&quot;:&quot;&quot;,&quot;non-dropping-particle&quot;:&quot;&quot;},{&quot;family&quot;:&quot;Matzke&quot;,&quot;given&quot;:&quot;Nicholas&quot;,&quot;parse-names&quot;:false,&quot;dropping-particle&quot;:&quot;&quot;,&quot;non-dropping-particle&quot;:&quot;&quot;}],&quot;container-title&quot;:&quot;BioArXiv&quot;,&quot;DOI&quot;:&quot;https://doi.org/10.1101/2023.12.12.571181&quot;,&quot;ISSN&quot;:&quot;02624079&quot;,&quot;issued&quot;:{&quot;date-parts&quot;:[[2024]]},&quot;abstract&quot;:&quot;Protein structure is more conserved than protein sequence, and therefore may be useful for phylogenetic inference beyond the \&quot;twilight zone\&quot; where sequence similarity is highly decayed. Until recently, structural phylogenetics was constrained by the lack of solved structures for most proteins, and the reliance on phylogenetic distance methods which made it difficult to treat inference and uncertainty statistically. AlphaFold has mostly overcome the first problem by making structural predictions readily available. We address the second problem by redeploying a structural alphabet recently developed for Foldseek, a highly-efficient deep homology search program. For each residue in a structure, Foldseek identifies a tertiary interaction closestneighbor residue in the structure, and classifies it into one of twenty \&quot;3Di\&quot; states. We test the hypothesis that 3Dis can be used as standard phylogenetic characters using a dataset of 53 structures from the ferritin-like superfamily. We performed 60 IQtree Maximum Likelihood runs to compare structure-free, PDB, and AlphaFold analyses, and default versus custom model sets that include a 3DI-specific rate matrix. Analyses that combine amino acids, 3Di characters, partitioning, and custom models produce the closest match to the structural distances tree of Malik et al. (2020), avoiding the long-branch attraction errors of structure-free analyses. Analyses include standard ultrafast bootstrapping confidence measures, and take minutes instead of weeks to run on desktop computers. These results suggest that structural phylogenetics could soon be routine practice in protein phylogenetics, allowing the reexploration of many fundamental phylogenetic problems.&quot;,&quot;container-title-short&quot;:&quot;&quot;},&quot;isTemporary&quot;:false},{&quot;id&quot;:&quot;f33b6ec2-5b46-3111-8561-d58eb3222cfe&quot;,&quot;itemData&quot;:{&quot;type&quot;:&quot;article-journal&quot;,&quot;id&quot;:&quot;f33b6ec2-5b46-3111-8561-d58eb3222cfe&quot;,&quot;title&quot;:&quot;A general substitution matrix for structural phylogenetics&quot;,&quot;author&quot;:[{&quot;family&quot;:&quot;Garg&quot;,&quot;given&quot;:&quot;Sriram&quot;,&quot;parse-names&quot;:false,&quot;dropping-particle&quot;:&quot;&quot;,&quot;non-dropping-particle&quot;:&quot;&quot;},{&quot;family&quot;:&quot;Hochberg&quot;,&quot;given&quot;:&quot;Georg KA&quot;,&quot;parse-names&quot;:false,&quot;dropping-particle&quot;:&quot;&quot;,&quot;non-dropping-particle&quot;:&quot;&quot;}],&quot;container-title&quot;:&quot;bioRxiv&quot;,&quot;issued&quot;:{&quot;date-parts&quot;:[[2024]]},&quot;issue&quot;:&quot;Ml&quot;,&quot;container-title-short&quot;:&quot;&quot;},&quot;isTemporary&quot;:false}]},{&quot;citationID&quot;:&quot;MENDELEY_CITATION_b791998f-1910-4612-aada-55d989fe0120&quot;,&quot;properties&quot;:{&quot;noteIndex&quot;:0},&quot;isEdited&quot;:false,&quot;manualOverride&quot;:{&quot;isManuallyOverridden&quot;:false,&quot;citeprocText&quot;:&quot;[12–14]&quot;,&quot;manualOverrideText&quot;:&quot;&quot;},&quot;citationTag&quot;:&quot;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&quot;,&quot;citationItems&quot;:[{&quot;id&quot;:&quot;a344bd08-d49b-3cb0-a841-76d9ecd0084b&quot;,&quot;itemData&quot;:{&quot;type&quot;:&quot;article-journal&quot;,&quot;id&quot;:&quot;a344bd08-d49b-3cb0-a841-76d9ecd0084b&quot;,&quot;title&quot;:&quot;Histones predate the split between bacteria and archaea&quot;,&quot;author&quot;:[{&quot;family&quot;:&quot;Alva&quot;,&quot;given&quot;:&quot;Vikram&quot;,&quot;parse-names&quot;:false,&quot;dropping-particle&quot;:&quot;&quot;,&quot;non-dropping-particle&quot;:&quot;&quot;},{&quot;family&quot;:&quot;Lupas&quot;,&quot;given&quot;:&quot;Andrei N&quot;,&quot;parse-names&quot;:false,&quot;dropping-particle&quot;:&quot;&quot;,&quot;non-dropping-particle&quot;:&quot;&quot;}],&quot;container-title&quot;:&quot;Bioinformatics&quot;,&quot;DOI&quot;:&quot;10.1093/bioinformatics/bty1000&quot;,&quot;ISBN&quot;:&quot;1220184122759&quot;,&quot;ISSN&quot;:&quot;1367-4803&quot;,&quot;PMID&quot;:&quot;28407034&quot;,&quot;issued&quot;:{&quot;date-parts&quot;:[[2018]]},&quot;page&quot;:&quot;1-5&quot;,&quot;abstract&quot;:&quot;Histones form octameric complexes called nucleosomes, which organize the genomic DNA of eukaryotes into chromatin. Each nucleosome comprises two copies each of the histones H2A, H2B, H3, and H4, which share a common ancestry. Although histones were initially thought to be a eukaryotic innovation, the subsequent identification of archaeal homologs led to the notion that histones emerged before the divergence of archaea and eukaryotes.&quot;,&quot;issue&quot;:&quot;December 2018&quot;,&quot;container-title-short&quot;:&quot;&quot;},&quot;isTemporary&quot;:false},{&quot;id&quot;:&quot;9627e421-a5fa-301f-8bab-dc247164c846&quot;,&quot;itemData&quot;:{&quot;type&quot;:&quot;article-journal&quot;,&quot;id&quot;:&quot;9627e421-a5fa-301f-8bab-dc247164c846&quot;,&quot;title&quot;:&quot;On the origin of the histone fold&quot;,&quot;author&quot;:[{&quot;family&quot;:&quot;Alva&quot;,&quot;given&quot;:&quot;Vikram&quot;,&quot;parse-names&quot;:false,&quot;dropping-particle&quot;:&quot;&quot;,&quot;non-dropping-particle&quot;:&quot;&quot;},{&quot;family&quot;:&quot;Ammelburg&quot;,&quot;given&quot;:&quot;Moritz&quot;,&quot;parse-names&quot;:false,&quot;dropping-particle&quot;:&quot;&quot;,&quot;non-dropping-particle&quot;:&quot;&quot;},{&quot;family&quot;:&quot;Söding&quot;,&quot;given&quot;:&quot;Johannes&quot;,&quot;parse-names&quot;:false,&quot;dropping-particle&quot;:&quot;&quot;,&quot;non-dropping-particle&quot;:&quot;&quot;},{&quot;family&quot;:&quot;Lupas&quot;,&quot;given&quot;:&quot;Andrei N.&quot;,&quot;parse-names&quot;:false,&quot;dropping-particle&quot;:&quot;&quot;,&quot;non-dropping-particle&quot;:&quot;&quot;}],&quot;container-title&quot;:&quot;BMC Structural Biology&quot;,&quot;container-title-short&quot;:&quot;BMC Struct Biol&quot;,&quot;DOI&quot;:&quot;10.1186/1472-6807-7-17&quot;,&quot;ISSN&quot;:&quot;14726807&quot;,&quot;issued&quot;:{&quot;date-parts&quot;:[[2007]]},&quot;page&quot;:&quot;1-10&quot;,&quot;abstract&quot;:&quot;Background. Histones organize the genomic DNA of eukaryotes into chromatin. The four core histone subunits consist of two consecutive helix-strand-helix motifs and are interleaved into heterodimers with a unique fold. We have searched for the evolutionary origin of this fold using sequence and structure comparisons, based on the hypothesis that folded proteins evolved by combination of an ancestral set of peptides, the antecedent domain segments. Results. Our results suggest that an antecedent domain segment, corresponding to one helix-strand-helix motif, gave rise divergently to the N-terminal substrate recognition domain of Clp/Hsp100 proteins and to the helical part of the extended ATPase domain found in AAA+ proteins. The histone fold arose subsequently from the latter through a 3D domain-swapping event. To our knowledge, this is the first example of a genetically fixed 3D domain swap that led to the emergence of a protein family with novel properties, establishing domain swapping as a mechanism for protein evolution. Conclusion. The helix-strand-helix motif common to these three folds provides support for our theory of an 'ancient peptide world' by demonstrating how an ancestral fragment can give rise to 3 different folds. © 2007 Alva et al; licensee BioMed Central Ltd.&quot;,&quot;volume&quot;:&quot;7&quot;},&quot;isTemporary&quot;:false},{&quot;id&quot;:&quot;353dbd2c-c5e5-3d4b-9ce3-65c70c167db4&quot;,&quot;itemData&quot;:{&quot;type&quot;:&quot;article-journal&quot;,&quot;id&quot;:&quot;353dbd2c-c5e5-3d4b-9ce3-65c70c167db4&quot;,&quot;title&quot;:&quot;Histones with an unconventional DNA-binding mode in vitro are major chromatin constituents in the bacterium Bdellovibrio bacteriovorus&quot;,&quot;author&quot;:[{&quot;family&quot;:&quot;Hocher&quot;,&quot;given&quot;:&quot;Antoine&quot;,&quot;parse-names&quot;:false,&quot;dropping-particle&quot;:&quot;&quot;,&quot;non-dropping-particle&quot;:&quot;&quot;},{&quot;family&quot;:&quot;Laursen&quot;,&quot;given&quot;:&quot;Shawn P.&quot;,&quot;parse-names&quot;:false,&quot;dropping-particle&quot;:&quot;&quot;,&quot;non-dropping-particle&quot;:&quot;&quot;},{&quot;family&quot;:&quot;Radford&quot;,&quot;given&quot;:&quot;Paul&quot;,&quot;parse-names&quot;:false,&quot;dropping-particle&quot;:&quot;&quot;,&quot;non-dropping-particle&quot;:&quot;&quot;},{&quot;family&quot;:&quot;Tyson&quot;,&quot;given&quot;:&quot;Jess&quot;,&quot;parse-names&quot;:false,&quot;dropping-particle&quot;:&quot;&quot;,&quot;non-dropping-particle&quot;:&quot;&quot;},{&quot;family&quot;:&quot;Lambert&quot;,&quot;given&quot;:&quot;Carey&quot;,&quot;parse-names&quot;:false,&quot;dropping-particle&quot;:&quot;&quot;,&quot;non-dropping-particle&quot;:&quot;&quot;},{&quot;family&quot;:&quot;Stevens&quot;,&quot;given&quot;:&quot;Kathryn M.&quot;,&quot;parse-names&quot;:false,&quot;dropping-particle&quot;:&quot;&quot;,&quot;non-dropping-particle&quot;:&quot;&quot;},{&quot;family&quot;:&quot;Montoya&quot;,&quot;given&quot;:&quot;Alex&quot;,&quot;parse-names&quot;:false,&quot;dropping-particle&quot;:&quot;&quot;,&quot;non-dropping-particle&quot;:&quot;&quot;},{&quot;family&quot;:&quot;Shliaha&quot;,&quot;given&quot;:&quot;Pavel&quot;,&quot;parse-names&quot;:false,&quot;dropping-particle&quot;:&quot;V.&quot;,&quot;non-dropping-particle&quot;:&quot;&quot;},{&quot;family&quot;:&quot;Picardeau&quot;,&quot;given&quot;:&quot;Mathieu&quot;,&quot;parse-names&quot;:false,&quot;dropping-particle&quot;:&quot;&quot;,&quot;non-dropping-particle&quot;:&quot;&quot;},{&quot;family&quot;:&quot;Sockett&quot;,&quot;given&quot;:&quot;R. Elizabeth&quot;,&quot;parse-names&quot;:false,&quot;dropping-particle&quot;:&quot;&quot;,&quot;non-dropping-particle&quot;:&quot;&quot;},{&quot;family&quot;:&quot;Luger&quot;,&quot;given&quot;:&quot;Karolin&quot;,&quot;parse-names&quot;:false,&quot;dropping-particle&quot;:&quot;&quot;,&quot;non-dropping-particle&quot;:&quot;&quot;},{&quot;family&quot;:&quot;Warnecke&quot;,&quot;given&quot;:&quot;Tobias&quot;,&quot;parse-names&quot;:false,&quot;dropping-particle&quot;:&quot;&quot;,&quot;non-dropping-particle&quot;:&quot;&quot;}],&quot;container-title&quot;:&quot;Nature Microbiology&quot;,&quot;container-title-short&quot;:&quot;Nat Microbiol&quot;,&quot;DOI&quot;:&quot;10.1038/s41564-023-01492-x&quot;,&quot;ISSN&quot;:&quot;20585276&quot;,&quot;PMID&quot;:&quot;37814071&quot;,&quot;issued&quot;:{&quot;date-parts&quot;:[[2023]]},&quot;page&quot;:&quot;2006-2019&quot;,&quot;abstract&quot;:&quot;Histone proteins bind DNA and organize the genomes of eukaryotes and most archaea, whereas bacteria rely on different nucleoid-associated proteins. Homology searches have detected putative histone-fold domains in a few bacteria, but whether these function like archaeal/eukaryotic histones is unknown. Here we report that histones are major chromatin components in the bacteria Bdellovibrio bacteriovorus and Leptospira interrogans. Patterns of sequence evolution suggest important roles for histones in additional bacterial clades. Crystal structures (&lt;2.0 Å) of the B. bacteriovorus histone (Bd0055) dimer and the histone–DNA complex confirm conserved histone-fold topology but indicate a distinct DNA-binding mode. Unlike known histones in eukaryotes, archaea and viruses, Bd0055 binds DNA end-on, forming a sheath of dimers encasing straight DNA rather than wrapping DNA around their outer surface. Our results demonstrate that histones are present across the tree of life and highlight potential evolutionary innovation in how they associate with DNA.&quot;,&quot;publisher&quot;:&quot;Springer US&quot;,&quot;issue&quot;:&quot;11&quot;,&quot;volume&quot;:&quot;8&quot;},&quot;isTemporary&quot;:false}]},{&quot;citationID&quot;:&quot;MENDELEY_CITATION_2edf504a-fa83-4062-81f6-c8be3a90553d&quot;,&quot;properties&quot;:{&quot;noteIndex&quot;:0},&quot;isEdited&quot;:false,&quot;manualOverride&quot;:{&quot;isManuallyOverridden&quot;:false,&quot;citeprocText&quot;:&quot;[15]&quot;,&quot;manualOverrideText&quot;:&quot;&quot;},&quot;citationTag&quot;:&quot;MENDELEY_CITATION_v3_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&quot;,&quot;citationItems&quot;:[{&quot;id&quot;:&quot;4b7621f6-3a59-31e3-9f4a-6cd1cf5375cf&quot;,&quot;itemData&quot;:{&quot;type&quot;:&quot;article-journal&quot;,&quot;id&quot;:&quot;4b7621f6-3a59-31e3-9f4a-6cd1cf5375cf&quot;,&quot;title&quot;:&quot;Structome: a tool for the rapid assembly of datasets for structural phylogenetics&quot;,&quot;author&quot;:[{&quot;family&quot;:&quot;Malik&quot;,&quot;given&quot;:&quot;Ashar J.&quot;,&quot;parse-names&quot;:false,&quot;dropping-particle&quot;:&quot;&quot;,&quot;non-dropping-particle&quot;:&quot;&quot;},{&quot;family&quot;:&quot;Langer&quot;,&quot;given&quot;:&quot;Desiree&quot;,&quot;parse-names&quot;:false,&quot;dropping-particle&quot;:&quot;&quot;,&quot;non-dropping-particle&quot;:&quot;&quot;},{&quot;family&quot;:&quot;Verma&quot;,&quot;given&quot;:&quot;Chandra S.&quot;,&quot;parse-names&quot;:false,&quot;dropping-particle&quot;:&quot;&quot;,&quot;non-dropping-particle&quot;:&quot;&quot;},{&quot;family&quot;:&quot;Poole&quot;,&quot;given&quot;:&quot;Anthony M.&quot;,&quot;parse-names&quot;:false,&quot;dropping-particle&quot;:&quot;&quot;,&quot;non-dropping-particle&quot;:&quot;&quot;},{&quot;family&quot;:&quot;Allison&quot;,&quot;given&quot;:&quot;Jane R.&quot;,&quot;parse-names&quot;:false,&quot;dropping-particle&quot;:&quot;&quot;,&quot;non-dropping-particle&quot;:&quot;&quot;}],&quot;container-title&quot;:&quot;Bioinformatics Advances&quot;,&quot;DOI&quot;:&quot;10.1093/bioadv/vbad134&quot;,&quot;ISSN&quot;:&quot;26350041&quot;,&quot;issued&quot;:{&quot;date-parts&quot;:[[2023]]},&quot;page&quot;:&quot;1-10&quot;,&quot;abstract&quot;:&quot;Summary: Protein structures carry signal of common ancestry and can therefore aid in reconstructing their evolutionary histories. To expedite the structure-informed inference process, a web server, Structome, has been developed that allows users to rapidly identify protein structures similar to a query protein and to assemble datasets useful for structure-based phylogenetics. Structome was created by clustering ͠94% of the structures in RCSB PDB using 90% sequence identity and representing each cluster by a centroid structure. Structure similarity between centroid proteins was calculated, and annotations from PDB, SCOP, and CATH were integrated. To illustrate utility, an H3 histone was used as a query, and results show that the protein structures returned by Structome span both sequence and structural diversity of the histone fold. Additionally, the pre-computed nexus-formatted distance matrix, provided by Structome, enables analysis of evolutionary relationships between proteins not identifiable using searches based on sequence similarity alone. Our results demonstrate that, beginning with a single structure, Structome can be used to rapidly generate a dataset of structural neighbours and allows deep evolutionary history of proteins to be studied.&quot;,&quot;issue&quot;:&quot;1&quot;,&quot;volume&quot;:&quot;3&quot;,&quot;container-title-short&quot;:&quot;&quot;},&quot;isTemporary&quot;:false}]},{&quot;citationID&quot;:&quot;MENDELEY_CITATION_766c707b-8d2c-4c27-9183-4b23cbdd96f5&quot;,&quot;properties&quot;:{&quot;noteIndex&quot;:0},&quot;isEdited&quot;:false,&quot;manualOverride&quot;:{&quot;isManuallyOverridden&quot;:false,&quot;citeprocText&quot;:&quot;[16]&quot;,&quot;manualOverrideText&quot;:&quot;&quot;},&quot;citationTag&quot;:&quot;MENDELEY_CITATION_v3_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&quot;,&quot;citationItems&quot;:[{&quot;id&quot;:&quot;d8ddc9a0-3ffd-3655-a95f-5eb070db965e&quot;,&quot;itemData&quot;:{&quot;type&quot;:&quot;thesis&quot;,&quot;id&quot;:&quot;d8ddc9a0-3ffd-3655-a95f-5eb070db965e&quot;,&quot;title&quot;:&quot;Exploring deep phylogenies using protein structure&quot;,&quot;author&quot;:[{&quot;family&quot;:&quot;Malik&quot;,&quot;given&quot;:&quot;Ashar J&quot;,&quot;parse-names&quot;:false,&quot;dropping-particle&quot;:&quot;&quot;,&quot;non-dropping-particle&quot;:&quot;&quot;}],&quot;issued&quot;:{&quot;date-parts&quot;:[[2018]]},&quot;publisher&quot;:&quot;Massey University&quot;,&quot;container-title-short&quot;:&quot;&quot;},&quot;isTemporary&quot;:false}]},{&quot;citationID&quot;:&quot;MENDELEY_CITATION_57b296c6-bd05-4df2-bf13-dbc45442ea69&quot;,&quot;properties&quot;:{&quot;noteIndex&quot;:0},&quot;isEdited&quot;:false,&quot;manualOverride&quot;:{&quot;isManuallyOverridden&quot;:false,&quot;citeprocText&quot;:&quot;[17,18]&quot;,&quot;manualOverrideText&quot;:&quot;&quot;},&quot;citationTag&quot;:&quot;MENDELEY_CITATION_v3_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&quot;,&quot;citationItems&quot;:[{&quot;id&quot;:&quot;fa9267b0-4ebf-312c-b981-8a9c2ad64040&quot;,&quot;itemData&quot;:{&quot;type&quot;:&quot;article-journal&quot;,&quot;id&quot;:&quot;fa9267b0-4ebf-312c-b981-8a9c2ad64040&quot;,&quot;title&quot;:&quot;SCOP: A structural classification of proteins database&quot;,&quot;author&quot;:[{&quot;family&quot;:&quot;Hubbard&quot;,&quot;given&quot;:&quot;Tim J.P.&quot;,&quot;parse-names&quot;:false,&quot;dropping-particle&quot;:&quot;&quot;,&quot;non-dropping-particle&quot;:&quot;&quot;},{&quot;family&quot;:&quot;Ailey&quot;,&quot;given&quot;:&quot;Bart&quot;,&quot;parse-names&quot;:false,&quot;dropping-particle&quot;:&quot;&quot;,&quot;non-dropping-particle&quot;:&quot;&quot;},{&quot;family&quot;:&quot;Brenner&quot;,&quot;given&quot;:&quot;Steven E.&quot;,&quot;parse-names&quot;:false,&quot;dropping-particle&quot;:&quot;&quot;,&quot;non-dropping-particle&quot;:&quot;&quot;},{&quot;family&quot;:&quot;Murzin&quot;,&quot;given&quot;:&quot;Alexey G.&quot;,&quot;parse-names&quot;:false,&quot;dropping-particle&quot;:&quot;&quot;,&quot;non-dropping-particle&quot;:&quot;&quot;},{&quot;family&quot;:&quot;Chothia&quot;,&quot;given&quot;:&quot;Cyrus&quot;,&quot;parse-names&quot;:false,&quot;dropping-particle&quot;:&quot;&quot;,&quot;non-dropping-particle&quot;:&quot;&quot;}],&quot;container-title&quot;:&quot;Nucleic Acids Research&quot;,&quot;container-title-short&quot;:&quot;Nucleic Acids Res&quot;,&quot;DOI&quot;:&quot;10.1093/nar/27.1.254&quot;,&quot;ISSN&quot;:&quot;03051048&quot;,&quot;PMID&quot;:&quot;9847194&quot;,&quot;issued&quot;:{&quot;date-parts&quot;:[[1999]]},&quot;page&quot;:&quot;254-256&quot;,&quot;abstract&quot;:&quot;The Structural Classification of Proteins (SCOP) database provides a detailed and comprehensive description of the relationships of all known proteins structures. The classification is on hierarchical levels: the first two levels, family and superfamily, describe near and far evolutionary relationships; the third, fold, describes geometrical relationships. The distinction between evolutionary relationships and those that arise from the physics and chemistry of proteins is a feature that is unique to this database, so far. The database can be used as a source of data to calibrate sequence search algorithms and for the generation of population statistics on protein structures. The database and its associated files are freely accessible from a number of WWW sites mirrored from URL http://scop.mrc-lmb.cam.ac.uk/scop/.&quot;,&quot;issue&quot;:&quot;1&quot;,&quot;volume&quot;:&quot;27&quot;},&quot;isTemporary&quot;:false},{&quot;id&quot;:&quot;1927b5d1-146b-31d4-95b4-66db70170418&quot;,&quot;itemData&quot;:{&quot;type&quot;:&quot;article-journal&quot;,&quot;id&quot;:&quot;1927b5d1-146b-31d4-95b4-66db70170418&quot;,&quot;title&quot;:&quot;Data growth and its impact on the SCOP database: New developments&quot;,&quot;author&quot;:[{&quot;family&quot;:&quot;Andreeva&quot;,&quot;given&quot;:&quot;Antonina&quot;,&quot;parse-names&quot;:false,&quot;dropping-particle&quot;:&quot;&quot;,&quot;non-dropping-particle&quot;:&quot;&quot;},{&quot;family&quot;:&quot;Howorth&quot;,&quot;given&quot;:&quot;Dave&quot;,&quot;parse-names&quot;:false,&quot;dropping-particle&quot;:&quot;&quot;,&quot;non-dropping-particle&quot;:&quot;&quot;},{&quot;family&quot;:&quot;Chandonia&quot;,&quot;given&quot;:&quot;John Marc&quot;,&quot;parse-names&quot;:false,&quot;dropping-particle&quot;:&quot;&quot;,&quot;non-dropping-particle&quot;:&quot;&quot;},{&quot;family&quot;:&quot;Brenner&quot;,&quot;given&quot;:&quot;Steven E.&quot;,&quot;parse-names&quot;:false,&quot;dropping-particle&quot;:&quot;&quot;,&quot;non-dropping-particle&quot;:&quot;&quot;},{&quot;family&quot;:&quot;Hubbard&quot;,&quot;given&quot;:&quot;Tim J.P.&quot;,&quot;parse-names&quot;:false,&quot;dropping-particle&quot;:&quot;&quot;,&quot;non-dropping-particle&quot;:&quot;&quot;},{&quot;family&quot;:&quot;Chothia&quot;,&quot;given&quot;:&quot;Cyrus&quot;,&quot;parse-names&quot;:false,&quot;dropping-particle&quot;:&quot;&quot;,&quot;non-dropping-particle&quot;:&quot;&quot;},{&quot;family&quot;:&quot;Murzin&quot;,&quot;given&quot;:&quot;Alexey G.&quot;,&quot;parse-names&quot;:false,&quot;dropping-particle&quot;:&quot;&quot;,&quot;non-dropping-particle&quot;:&quot;&quot;}],&quot;container-title&quot;:&quot;Nucleic Acids Research&quot;,&quot;container-title-short&quot;:&quot;Nucleic Acids Res&quot;,&quot;DOI&quot;:&quot;10.1093/nar/gkm993&quot;,&quot;ISSN&quot;:&quot;03051048&quot;,&quot;PMID&quot;:&quot;18000004&quot;,&quot;issued&quot;:{&quot;date-parts&quot;:[[2008]]},&quot;page&quot;:&quot;419-425&quot;,&quot;abstract&quot;:&quot;The Structural Classification of Proteins (SCOP) database is a comprehensive ordering of all proteins of known structure, according to their evolutionary and structural relationships. The SCOP hierarchy comprises the following levels: Species, Protein, Family, Superfamily, Fold and Class. While keeping the original classification scheme intact, we have changed the production of SCOP in order to cope with a rapid growth of new structural data and to facilitate the discovery of new protein relationships. We describe ongoing developments and new features implemented in SCOP. A new update protocol supports batch classification of new protein structures by their detected relationships at Family and Superfamily levels in contrast to our previous sequential handling of new structural data by release date. We introduce pre-SCOP, a preview of the SCOP developmental version that enables earlier access to the information on new relationships. We also discuss the impact of worldwide Structural Genomics initiatives, which are producing new protein structures at an increasing rate, on the rates of discovery and growth of protein families and superfamilies. SCOP can be accessed at http://scop.mrc-lmb.cam.ac.uk/scop. © 2007 The Author(s).&quot;,&quot;issue&quot;:&quot;SUPPL. 1&quot;,&quot;volume&quot;:&quot;36&quot;},&quot;isTemporary&quot;:false}]},{&quot;citationID&quot;:&quot;MENDELEY_CITATION_08063956-2c8a-4622-87ca-ea7492fa72b3&quot;,&quot;properties&quot;:{&quot;noteIndex&quot;:0},&quot;isEdited&quot;:false,&quot;manualOverride&quot;:{&quot;isManuallyOverridden&quot;:false,&quot;citeprocText&quot;:&quot;[15]&quot;,&quot;manualOverrideText&quot;:&quot;&quot;},&quot;citationTag&quot;:&quot;MENDELEY_CITATION_v3_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&quot;,&quot;citationItems&quot;:[{&quot;id&quot;:&quot;4b7621f6-3a59-31e3-9f4a-6cd1cf5375cf&quot;,&quot;itemData&quot;:{&quot;type&quot;:&quot;article-journal&quot;,&quot;id&quot;:&quot;4b7621f6-3a59-31e3-9f4a-6cd1cf5375cf&quot;,&quot;title&quot;:&quot;Structome: a tool for the rapid assembly of datasets for structural phylogenetics&quot;,&quot;author&quot;:[{&quot;family&quot;:&quot;Malik&quot;,&quot;given&quot;:&quot;Ashar J.&quot;,&quot;parse-names&quot;:false,&quot;dropping-particle&quot;:&quot;&quot;,&quot;non-dropping-particle&quot;:&quot;&quot;},{&quot;family&quot;:&quot;Langer&quot;,&quot;given&quot;:&quot;Desiree&quot;,&quot;parse-names&quot;:false,&quot;dropping-particle&quot;:&quot;&quot;,&quot;non-dropping-particle&quot;:&quot;&quot;},{&quot;family&quot;:&quot;Verma&quot;,&quot;given&quot;:&quot;Chandra S.&quot;,&quot;parse-names&quot;:false,&quot;dropping-particle&quot;:&quot;&quot;,&quot;non-dropping-particle&quot;:&quot;&quot;},{&quot;family&quot;:&quot;Poole&quot;,&quot;given&quot;:&quot;Anthony M.&quot;,&quot;parse-names&quot;:false,&quot;dropping-particle&quot;:&quot;&quot;,&quot;non-dropping-particle&quot;:&quot;&quot;},{&quot;family&quot;:&quot;Allison&quot;,&quot;given&quot;:&quot;Jane R.&quot;,&quot;parse-names&quot;:false,&quot;dropping-particle&quot;:&quot;&quot;,&quot;non-dropping-particle&quot;:&quot;&quot;}],&quot;container-title&quot;:&quot;Bioinformatics Advances&quot;,&quot;DOI&quot;:&quot;10.1093/bioadv/vbad134&quot;,&quot;ISSN&quot;:&quot;26350041&quot;,&quot;issued&quot;:{&quot;date-parts&quot;:[[2023]]},&quot;page&quot;:&quot;1-10&quot;,&quot;abstract&quot;:&quot;Summary: Protein structures carry signal of common ancestry and can therefore aid in reconstructing their evolutionary histories. To expedite the structure-informed inference process, a web server, Structome, has been developed that allows users to rapidly identify protein structures similar to a query protein and to assemble datasets useful for structure-based phylogenetics. Structome was created by clustering ͠94% of the structures in RCSB PDB using 90% sequence identity and representing each cluster by a centroid structure. Structure similarity between centroid proteins was calculated, and annotations from PDB, SCOP, and CATH were integrated. To illustrate utility, an H3 histone was used as a query, and results show that the protein structures returned by Structome span both sequence and structural diversity of the histone fold. Additionally, the pre-computed nexus-formatted distance matrix, provided by Structome, enables analysis of evolutionary relationships between proteins not identifiable using searches based on sequence similarity alone. Our results demonstrate that, beginning with a single structure, Structome can be used to rapidly generate a dataset of structural neighbours and allows deep evolutionary history of proteins to be studied.&quot;,&quot;issue&quot;:&quot;1&quot;,&quot;volume&quot;:&quot;3&quot;,&quot;container-title-short&quot;:&quot;&quot;},&quot;isTemporary&quot;:false}]},{&quot;citationID&quot;:&quot;MENDELEY_CITATION_fa5f51e9-307a-449f-9a67-c18d338e4b3f&quot;,&quot;properties&quot;:{&quot;noteIndex&quot;:0},&quot;isEdited&quot;:false,&quot;manualOverride&quot;:{&quot;isManuallyOverridden&quot;:false,&quot;citeprocText&quot;:&quot;[19]&quot;,&quot;manualOverrideText&quot;:&quot;&quot;},&quot;citationTag&quot;:&quot;MENDELEY_CITATION_v3_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&quot;,&quot;citationItems&quot;:[{&quot;id&quot;:&quot;d14c1e49-5d0d-302f-a39f-6509f1b73645&quot;,&quot;itemData&quot;:{&quot;type&quot;:&quot;article-journal&quot;,&quot;id&quot;:&quot;d14c1e49-5d0d-302f-a39f-6509f1b73645&quot;,&quot;title&quot;:&quot;Search and clustering orders of magnitude faster than BLAST&quot;,&quot;author&quot;:[{&quot;family&quot;:&quot;Edgar&quot;,&quot;given&quot;:&quot;Robert C.&quot;,&quot;parse-names&quot;:false,&quot;dropping-particle&quot;:&quot;&quot;,&quot;non-dropping-particle&quot;:&quot;&quot;}],&quot;container-title&quot;:&quot;Bioinformatics&quot;,&quot;DOI&quot;:&quot;10.1093/bioinformatics/btq461&quot;,&quot;ISSN&quot;:&quot;13674803&quot;,&quot;PMID&quot;:&quot;20709691&quot;,&quot;issued&quot;:{&quot;date-parts&quot;:[[2010]]},&quot;page&quot;:&quot;2460-2461&quot;,&quot;abstract&quot;:&quot;Motivation: Biological sequence data is accumulating rapidly, motivating the development of improved high-throughput methods for sequence classification. Results: UBLAST and USEARCH are new algorithms enabling sensitive local and global search of large sequence databases at exceptionally high speeds. They are often orders of magnitude faster than BLAST in practical applications, though sensitivity to distant protein relationships is lower. UCLUST is a new clustering method that exploits USEARCH to assign sequences to clusters. UCLUST offers several advantages over the widely used program CD-HIT, including higher speed, lower memory use, improved sensitivity, clustering at lower identities and classification of much larger datasets. © The Author 2010. Published by Oxford University Press. All rights reserved.&quot;,&quot;issue&quot;:&quot;19&quot;,&quot;volume&quot;:&quot;26&quot;,&quot;container-title-short&quot;:&quot;&quot;},&quot;isTemporary&quot;:false}]},{&quot;citationID&quot;:&quot;MENDELEY_CITATION_c9d2c566-0f9c-4945-b898-c3ba99404ebd&quot;,&quot;properties&quot;:{&quot;noteIndex&quot;:0},&quot;isEdited&quot;:false,&quot;manualOverride&quot;:{&quot;isManuallyOverridden&quot;:false,&quot;citeprocText&quot;:&quot;[20,21]&quot;,&quot;manualOverrideText&quot;:&quot;&quot;},&quot;citationTag&quot;:&quot;MENDELEY_CITATION_v3_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&quot;,&quot;citationItems&quot;:[{&quot;id&quot;:&quot;7739ce28-d68a-35f1-b392-55beb9bc538a&quot;,&quot;itemData&quot;:{&quot;type&quot;:&quot;article-journal&quot;,&quot;id&quot;:&quot;7739ce28-d68a-35f1-b392-55beb9bc538a&quot;,&quot;title&quot;:&quot;Dictionary of protein secondary structure: Pattern recognition of hydrogen-bonded and geometrical features&quot;,&quot;author&quot;:[{&quot;family&quot;:&quot;Kabsch&quot;,&quot;given&quot;:&quot;Wolfgang&quot;,&quot;parse-names&quot;:false,&quot;dropping-particle&quot;:&quot;&quot;,&quot;non-dropping-particle&quot;:&quot;&quot;},{&quot;family&quot;:&quot;Sander&quot;,&quot;given&quot;:&quot;Christian&quot;,&quot;parse-names&quot;:false,&quot;dropping-particle&quot;:&quot;&quot;,&quot;non-dropping-particle&quot;:&quot;&quot;}],&quot;container-title&quot;:&quot;Biopolymers&quot;,&quot;container-title-short&quot;:&quot;Biopolymers&quot;,&quot;DOI&quot;:&quot;https://doi.org/10.1002/bip.360221211&quot;,&quot;ISSN&quot;:&quot;0006-3525&quot;,&quot;URL&quot;:&quot;https://doi.org/10.1002/bip.360221211&quot;,&quot;issued&quot;:{&quot;date-parts&quot;:[[1983,12,1]]},&quot;page&quot;:&quot;2577-2637&quot;,&quot;abstract&quot;:&quot;Abstract For a successful analysis of the relation between amino acid sequence and protein structure, an unambiguous and physically meaningful definition of secondary structure is essential. We have developed a set of simple and physically motivated criteria for secondary structure, programmed as a pattern-recognition process of hydrogen-bonded and geometrical features extracted from x-ray coordinates. Cooperative secondary structure is recognized as repeats of the elementary hydrogen-bonding patterns ?turn? and ?bridge.? Repeating turns are ?helices,? repeating bridges are ?ladders,? connected ladders are ?sheets.? Geometric structure is defined in terms of the concepts torsion and curvature of differential geometry. Local chain ?chirality? is the torsional handedness of four consecutive Cα positions and is positive for right-handed helices and negative for ideal twisted ?-sheets. Curved pieces are defined as ?bends.? Solvent ?exposure? is given as the number of water molecules in possible contact with a residue. The end result is a compilation of the primary structure, including SS bonds, secondary structure, and solvent exposure of 62 different globular proteins. The presentation is in linear form: strip graphs for an overall view and strip tables for the details of each of 10.925 residues. The dictionary is also available in computer-readable form for protein structure prediction work.&quot;,&quot;publisher&quot;:&quot;John Wiley &amp; Sons, Ltd&quot;,&quot;issue&quot;:&quot;12&quot;,&quot;volume&quot;:&quot;22&quot;},&quot;isTemporary&quot;:false},{&quot;id&quot;:&quot;83b3ecd2-fd3e-33ac-bd4b-96079382960d&quot;,&quot;itemData&quot;:{&quot;type&quot;:&quot;article-journal&quot;,&quot;id&quot;:&quot;83b3ecd2-fd3e-33ac-bd4b-96079382960d&quot;,&quot;title&quot;:&quot;A series of PDB-related databanks for everyday needs&quot;,&quot;author&quot;:[{&quot;family&quot;:&quot;Touw&quot;,&quot;given&quot;:&quot;Wouter G.&quot;,&quot;parse-names&quot;:false,&quot;dropping-particle&quot;:&quot;&quot;,&quot;non-dropping-particle&quot;:&quot;&quot;},{&quot;family&quot;:&quot;Baakman&quot;,&quot;given&quot;:&quot;Coos&quot;,&quot;parse-names&quot;:false,&quot;dropping-particle&quot;:&quot;&quot;,&quot;non-dropping-particle&quot;:&quot;&quot;},{&quot;family&quot;:&quot;Black&quot;,&quot;given&quot;:&quot;Jon&quot;,&quot;parse-names&quot;:false,&quot;dropping-particle&quot;:&quot;&quot;,&quot;non-dropping-particle&quot;:&quot;&quot;},{&quot;family&quot;:&quot;Beek&quot;,&quot;given&quot;:&quot;Tim A.H.&quot;,&quot;parse-names&quot;:false,&quot;dropping-particle&quot;:&quot;&quot;,&quot;non-dropping-particle&quot;:&quot;Te&quot;},{&quot;family&quot;:&quot;Krieger&quot;,&quot;given&quot;:&quot;E.&quot;,&quot;parse-names&quot;:false,&quot;dropping-particle&quot;:&quot;&quot;,&quot;non-dropping-particle&quot;:&quot;&quot;},{&quot;family&quot;:&quot;Joosten&quot;,&quot;given&quot;:&quot;Robbie P.&quot;,&quot;parse-names&quot;:false,&quot;dropping-particle&quot;:&quot;&quot;,&quot;non-dropping-particle&quot;:&quot;&quot;},{&quot;family&quot;:&quot;Vriend&quot;,&quot;given&quot;:&quot;Gert&quot;,&quot;parse-names&quot;:false,&quot;dropping-particle&quot;:&quot;&quot;,&quot;non-dropping-particle&quot;:&quot;&quot;}],&quot;container-title&quot;:&quot;Nucleic Acids Research&quot;,&quot;container-title-short&quot;:&quot;Nucleic Acids Res&quot;,&quot;DOI&quot;:&quot;10.1093/nar/gku1028&quot;,&quot;ISSN&quot;:&quot;13624962&quot;,&quot;PMID&quot;:&quot;25352545&quot;,&quot;issued&quot;:{&quot;date-parts&quot;:[[2015]]},&quot;page&quot;:&quot;D364-D368&quot;,&quot;abstract&quot;:&quot;We present a series of databanks (http://swift.cmbi. ru.nl/gv/facilities/) that hold information that is computationally derived from Protein Data Bank (PDB) entries and that might augment macromolecular structure studies. These derived databanks run parallel to the PDB, i.e. they have one entry per PDB entry. Several of the well-established databanks such as HSSP, PDBREPORT and PDB REDO have been updated and/or improved. The software that creates the DSSP databank, for example, has been rewritten to better cope with π-helices. A large number of databanks have been added to aid computational structural biology; some examples are lists of residues that make crystal contacts, lists of contacting residues using a series of contact definitions or lists of residue accessibilities. PDB files are not the optimal presentation of the underlying data for many studies.We thereforemade a series of databanks that hold PDB files in an easier to use or more consistent representation. The BDB databank holds X-ray PDB files with consistently represented B-factors.We also added several visualization tools to aid the users of our databanks.&quot;,&quot;issue&quot;:&quot;D1&quot;,&quot;volume&quot;:&quot;43&quot;},&quot;isTemporary&quot;:false}]},{&quot;citationID&quot;:&quot;MENDELEY_CITATION_2082be6a-3da4-4160-ba32-d20f5c603d5f&quot;,&quot;properties&quot;:{&quot;noteIndex&quot;:0},&quot;isEdited&quot;:false,&quot;manualOverride&quot;:{&quot;isManuallyOverridden&quot;:false,&quot;citeprocText&quot;:&quot;[22]&quot;,&quot;manualOverrideText&quot;:&quot;&quot;},&quot;citationTag&quot;:&quot;MENDELEY_CITATION_v3_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&quot;,&quot;citationItems&quot;:[{&quot;id&quot;:&quot;a03ec636-e02f-34aa-bce1-c67998351da8&quot;,&quot;itemData&quot;:{&quot;type&quot;:&quot;article-journal&quot;,&quot;id&quot;:&quot;a03ec636-e02f-34aa-bce1-c67998351da8&quot;,&quot;title&quot;:&quot;Computing the Internode Certainty and Related Measures from Partial Gene Trees&quot;,&quot;author&quot;:[{&quot;family&quot;:&quot;Kobert&quot;,&quot;given&quot;:&quot;Kassian&quot;,&quot;parse-names&quot;:false,&quot;dropping-particle&quot;:&quot;&quot;,&quot;non-dropping-particle&quot;:&quot;&quot;},{&quot;family&quot;:&quot;Salichos&quot;,&quot;given&quot;:&quot;Leonidas&quot;,&quot;parse-names&quot;:false,&quot;dropping-particle&quot;:&quot;&quot;,&quot;non-dropping-particle&quot;:&quot;&quot;},{&quot;family&quot;:&quot;Rokas&quot;,&quot;given&quot;:&quot;Antonis&quot;,&quot;parse-names&quot;:false,&quot;dropping-particle&quot;:&quot;&quot;,&quot;non-dropping-particle&quot;:&quot;&quot;},{&quot;family&quot;:&quot;Stamatakis&quot;,&quot;given&quot;:&quot;Alexandros&quot;,&quot;parse-names&quot;:false,&quot;dropping-particle&quot;:&quot;&quot;,&quot;non-dropping-particle&quot;:&quot;&quot;}],&quot;container-title&quot;:&quot;Molecular Biology and Evolution&quot;,&quot;container-title-short&quot;:&quot;Mol Biol Evol&quot;,&quot;DOI&quot;:&quot;10.1093/molbev/msw040&quot;,&quot;ISSN&quot;:&quot;15371719&quot;,&quot;PMID&quot;:&quot;26915959&quot;,&quot;issued&quot;:{&quot;date-parts&quot;:[[2016]]},&quot;page&quot;:&quot;1606-1617&quot;,&quot;abstract&quot;:&quot;We present, implement, and evaluate an approach to calculate the internode certainty (IC) and tree certainty (TC) on a given reference tree from a collection of partial gene trees. Previously, the calculation of these values was only possible from a collection of gene trees with exactly the same taxon set as the reference tree. An application to sets of partial gene trees requires mathematical corrections in the IC and TC calculations. We implement our methods in RAxML and test them on empirical datasets. These tests imply that the inclusion of partial trees does matter. However, in order to provide meaningful measurements, any dataset should also include trees containing the full species set.&quot;,&quot;issue&quot;:&quot;6&quot;,&quot;volume&quot;:&quot;33&quot;},&quot;isTemporary&quot;:false}]},{&quot;citationID&quot;:&quot;MENDELEY_CITATION_0f136d62-159e-41df-8eae-52a0bd34d455&quot;,&quot;properties&quot;:{&quot;noteIndex&quot;:0},&quot;isEdited&quot;:false,&quot;manualOverride&quot;:{&quot;isManuallyOverridden&quot;:false,&quot;citeprocText&quot;:&quot;[23]&quot;,&quot;manualOverrideText&quot;:&quot;&quot;},&quot;citationTag&quot;:&quot;MENDELEY_CITATION_v3_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&quot;,&quot;citationItems&quot;:[{&quot;id&quot;:&quot;aaa05871-eeff-30d8-bbc2-179549908b48&quot;,&quot;itemData&quot;:{&quot;type&quot;:&quot;article-journal&quot;,&quot;id&quot;:&quot;aaa05871-eeff-30d8-bbc2-179549908b48&quot;,&quot;title&quot;:&quot;RAxML version 8: A tool for phylogenetic analysis and post-analysis of large phylogenies&quot;,&quot;author&quot;:[{&quot;family&quot;:&quot;Stamatakis&quot;,&quot;given&quot;:&quot;Alexandros&quot;,&quot;parse-names&quot;:false,&quot;dropping-particle&quot;:&quot;&quot;,&quot;non-dropping-particle&quot;:&quot;&quot;}],&quot;container-title&quot;:&quot;Bioinformatics&quot;,&quot;DOI&quot;:&quot;10.1093/bioinformatics/btu033&quot;,&quot;ISSN&quot;:&quot;14602059&quot;,&quot;PMID&quot;:&quot;24451623&quot;,&quot;issued&quot;:{&quot;date-parts&quot;:[[2014]]},&quot;page&quot;:&quot;1312-1313&quot;,&quot;abstract&quot;:&quot;Motivation: Phylogenies are increasingly used in all fields of medical and biological research. Moreover, because of the next-generation sequencing revolution, datasets used for conducting phylogenetic analyses grow at an unprecedented pace. RAxML (Randomized Axelerated Maximum Likelihood) is a popular program for phylogenetic analyses of large datasets under maximum likelihood. Since the last RAxML paper in 2006, it has been continuously maintained and extended to accommodate the increasingly growing input datasets and to serve the needs of the user community. Results: I present some of the most notable new features and extensions of RAxML, such as a substantial extension of substitution models and supported data types, the introduction of SSE3, AVX and AVX2 vector intrinsics, techniques for reducing the memory requirements of the code and a plethora of operations for conducting postanalyses on sets of trees. In addition, an up-to-date 50-page user manual covering all new RAxML options is available. © The Author 2013. Published by Oxford University Press.&quot;,&quot;issue&quot;:&quot;9&quot;,&quot;volume&quot;:&quot;30&quot;,&quot;container-title-short&quot;:&quot;&quot;},&quot;isTemporary&quot;:false}]},{&quot;citationID&quot;:&quot;MENDELEY_CITATION_f5d78d50-3a2b-46ca-8b5f-60a1368e9273&quot;,&quot;properties&quot;:{&quot;noteIndex&quot;:0},&quot;isEdited&quot;:false,&quot;manualOverride&quot;:{&quot;isManuallyOverridden&quot;:false,&quot;citeprocText&quot;:&quot;[24]&quot;,&quot;manualOverrideText&quot;:&quot;&quot;},&quot;citationTag&quot;:&quot;MENDELEY_CITATION_v3_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&quot;,&quot;citationItems&quot;:[{&quot;id&quot;:&quot;8a02fb52-fd84-3d9e-9c82-5005c64be690&quot;,&quot;itemData&quot;:{&quot;type&quot;:&quot;article-journal&quot;,&quot;id&quot;:&quot;8a02fb52-fd84-3d9e-9c82-5005c64be690&quot;,&quot;title&quot;:&quot;Lexical Scope and Statistical Computing&quot;,&quot;author&quot;:[{&quot;family&quot;:&quot;Gentleman&quot;,&quot;given&quot;:&quot;Robert&quot;,&quot;parse-names&quot;:false,&quot;dropping-particle&quot;:&quot;&quot;,&quot;non-dropping-particle&quot;:&quot;&quot;},{&quot;family&quot;:&quot;Ihaka&quot;,&quot;given&quot;:&quot;Ross&quot;,&quot;parse-names&quot;:false,&quot;dropping-particle&quot;:&quot;&quot;,&quot;non-dropping-particle&quot;:&quot;&quot;}],&quot;container-title&quot;:&quot;Journal of Computational and Graphical Statistics&quot;,&quot;DOI&quot;:&quot;10.1080/10618600.2000.10474895&quot;,&quot;ISSN&quot;:&quot;15372715&quot;,&quot;issued&quot;:{&quot;date-parts&quot;:[[2000]]},&quot;page&quot;:&quot;491-508&quot;,&quot;abstract&quot;:&quot;Programming environments such as S and Lisp-Stat have languages for performing computations, data storage mechanisms, and a graphical interface. These languages provide an interactive interface to data analysis that is invaluable. To take full advantage of these programming environments, statisticians must understand the differences between them. Ihaka and Gentleman introduced R, a version of S which uses a different scoping regimen. In some ways this makes R behave more like Lisp-Stat. This article discusses the concept of scoping rules and shows how lexical scope can enhance the functionality of a language. © 2000 American Statistical Association, Institute of Mathematical Statistics, and Interface Foundation of North America.&quot;,&quot;issue&quot;:&quot;3&quot;,&quot;volume&quot;:&quot;9&quot;,&quot;container-title-short&quot;:&quot;&quot;},&quot;isTemporary&quot;:false}]},{&quot;citationID&quot;:&quot;MENDELEY_CITATION_3c35dba5-4642-4da6-9255-cbef70359385&quot;,&quot;properties&quot;:{&quot;noteIndex&quot;:0},&quot;isEdited&quot;:false,&quot;manualOverride&quot;:{&quot;isManuallyOverridden&quot;:false,&quot;citeprocText&quot;:&quot;[25]&quot;,&quot;manualOverrideText&quot;:&quot;&quot;},&quot;citationTag&quot;:&quot;MENDELEY_CITATION_v3_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&quot;,&quot;citationItems&quot;:[{&quot;id&quot;:&quot;fc45bf91-0e2a-35bd-b7fe-ea3e12d1f89d&quot;,&quot;itemData&quot;:{&quot;type&quot;:&quot;article-journal&quot;,&quot;id&quot;:&quot;fc45bf91-0e2a-35bd-b7fe-ea3e12d1f89d&quot;,&quot;title&quot;:&quot;Ape 5.0: An environment for modern phylogenetics and evolutionary analyses in R&quot;,&quot;author&quot;:[{&quot;family&quot;:&quot;Paradis&quot;,&quot;given&quot;:&quot;Emmanuel&quot;,&quot;parse-names&quot;:false,&quot;dropping-particle&quot;:&quot;&quot;,&quot;non-dropping-particle&quot;:&quot;&quot;},{&quot;family&quot;:&quot;Schliep&quot;,&quot;given&quot;:&quot;Klaus&quot;,&quot;parse-names&quot;:false,&quot;dropping-particle&quot;:&quot;&quot;,&quot;non-dropping-particle&quot;:&quot;&quot;}],&quot;container-title&quot;:&quot;Bioinformatics&quot;,&quot;DOI&quot;:&quot;10.1093/bioinformatics/bty633&quot;,&quot;ISSN&quot;:&quot;14602059&quot;,&quot;PMID&quot;:&quot;30016406&quot;,&quot;issued&quot;:{&quot;date-parts&quot;:[[2019]]},&quot;page&quot;:&quot;526-528&quot;,&quot;abstract&quot;:&quot;Summary After more than fifteen years of existence, the R package ape has continuously grown its contents, and has been used by a growing community of users. The release of version 5.0 has marked a leap towards a modern software for evolutionary analyses. Efforts have been put to improve efficiency, flexibility, support for 'big data' (R's long vectors), ease of use and quality check before a new release. These changes will hopefully make ape a useful software for the study of biodiversity and evolution in a context of increasing data quantity. Availability and implementation ape is distributed through the Comprehensive R Archive Network: http://cran.r-project.org/package=ape. Further information may be found at http://ape-package.ird.fr/.&quot;,&quot;issue&quot;:&quot;3&quot;,&quot;volume&quot;:&quot;35&quot;,&quot;container-title-short&quot;:&quot;&quot;},&quot;isTemporary&quot;:false}]},{&quot;citationID&quot;:&quot;MENDELEY_CITATION_e9878b9c-f14c-4d79-9a2a-b643d36545c9&quot;,&quot;properties&quot;:{&quot;noteIndex&quot;:0},&quot;isEdited&quot;:false,&quot;manualOverride&quot;:{&quot;isManuallyOverridden&quot;:false,&quot;citeprocText&quot;:&quot;[26]&quot;,&quot;manualOverrideText&quot;:&quot;&quot;},&quot;citationTag&quot;:&quot;MENDELEY_CITATION_v3_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&quot;,&quot;citationItems&quot;:[{&quot;id&quot;:&quot;9bf14c07-6380-3a55-911b-839ba7383bf0&quot;,&quot;itemData&quot;:{&quot;type&quot;:&quot;chapter&quot;,&quot;id&quot;:&quot;9bf14c07-6380-3a55-911b-839ba7383bf0&quot;,&quot;title&quot;:&quot;Seaview Version 5: A Multiplatform Software for Multiple Sequence Alignment, Molecular Phylogenetic Analyses, and Tree Reconciliation BT  - Multiple Sequence Alignment: Methods and Protocols&quot;,&quot;author&quot;:[{&quot;family&quot;:&quot;Gouy&quot;,&quot;given&quot;:&quot;Manolo&quot;,&quot;parse-names&quot;:false,&quot;dropping-particle&quot;:&quot;&quot;,&quot;non-dropping-particle&quot;:&quot;&quot;},{&quot;family&quot;:&quot;Tannier&quot;,&quot;given&quot;:&quot;Eric&quot;,&quot;parse-names&quot;:false,&quot;dropping-particle&quot;:&quot;&quot;,&quot;non-dropping-particle&quot;:&quot;&quot;},{&quot;family&quot;:&quot;Comte&quot;,&quot;given&quot;:&quot;Nicolas&quot;,&quot;parse-names&quot;:false,&quot;dropping-particle&quot;:&quot;&quot;,&quot;non-dropping-particle&quot;:&quot;&quot;},{&quot;family&quot;:&quot;Parsons&quot;,&quot;given&quot;:&quot;David P&quot;,&quot;parse-names&quot;:false,&quot;dropping-particle&quot;:&quot;&quot;,&quot;non-dropping-particle&quot;:&quot;&quot;}],&quot;editor&quot;:[{&quot;family&quot;:&quot;Katoh&quot;,&quot;given&quot;:&quot;Kazutaka&quot;,&quot;parse-names&quot;:false,&quot;dropping-particle&quot;:&quot;&quot;,&quot;non-dropping-particle&quot;:&quot;&quot;}],&quot;DOI&quot;:&quot;10.1007/978-1-0716-1036-7_15&quot;,&quot;ISBN&quot;:&quot;978-1-0716-1036-7&quot;,&quot;URL&quot;:&quot;https://doi.org/10.1007/978-1-0716-1036-7_15&quot;,&quot;issued&quot;:{&quot;date-parts&quot;:[[2021]]},&quot;publisher-place&quot;:&quot;New York, NY&quot;,&quot;page&quot;:&quot;241-260&quot;,&quot;abstract&quot;:&quot;We present Seaview version 5, a multiplatform program to perform multiple alignment and phylogenetic tree building from molecular sequence data. Seaview provides network access to sequence databases, alignment with arbitrary algorithm, parsimony, distance and maximum likelihood tree building with PhyML, and display, printing, and copy-to-clipboard or to SVG files of rooted or unrooted, binary or multifurcating phylogenetic trees. While Seaview is primarily a program providing a graphical user interface to guide the user into performing desired analyses, Seaview possesses also a command-line mode adequate for user-provided scripts. Seaview version 5 introduces the ability to reconcile a gene tree with a reference species tree and use this reconciliation to root and rearrange the gene tree. Seaview is freely available at http://doua.prabi.fr/software/seaview.&quot;,&quot;publisher&quot;:&quot;Springer US&quot;,&quot;container-title-short&quot;:&quot;&quot;},&quot;isTemporary&quot;:false}]},{&quot;citationID&quot;:&quot;MENDELEY_CITATION_d9c45c89-7074-4f35-939b-2ce647685341&quot;,&quot;properties&quot;:{&quot;noteIndex&quot;:0},&quot;isEdited&quot;:false,&quot;manualOverride&quot;:{&quot;isManuallyOverridden&quot;:false,&quot;citeprocText&quot;:&quot;[9]&quot;,&quot;manualOverrideText&quot;:&quot;&quot;},&quot;citationTag&quot;:&quot;MENDELEY_CITATION_v3_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&quot;,&quot;citationItems&quot;:[{&quot;id&quot;:&quot;e0539031-c353-3beb-b26b-62f20a1fd0ea&quot;,&quot;itemData&quot;:{&quot;type&quot;:&quot;article&quot;,&quot;id&quot;:&quot;e0539031-c353-3beb-b26b-62f20a1fd0ea&quot;,&quot;title&quot;:&quot;Multiple Protein Structure Alignment at Scale with FoldMason&quot;,&quot;author&quot;:[{&quot;family&quot;:&quot;Gilchrist&quot;,&quot;given&quot;:&quot;Cameron L.M.&quot;,&quot;parse-names&quot;:false,&quot;dropping-particle&quot;:&quot;&quot;,&quot;non-dropping-particle&quot;:&quot;&quot;},{&quot;family&quot;:&quot;Mirdita&quot;,&quot;given&quot;:&quot;Milot&quot;,&quot;parse-names&quot;:false,&quot;dropping-particle&quot;:&quot;&quot;,&quot;non-dropping-particle&quot;:&quot;&quot;},{&quot;family&quot;:&quot;Steinegger&quot;,&quot;given&quot;:&quot;Martin&quot;,&quot;parse-names&quot;:false,&quot;dropping-particle&quot;:&quot;&quot;,&quot;non-dropping-particle&quot;:&quot;&quot;}],&quot;DOI&quot;:&quot;10.1101/2024.08.01.606130&quot;,&quot;URL&quot;:&quot;http://biorxiv.org/lookup/doi/10.1101/2024.08.01.606130&quot;,&quot;issued&quot;:{&quot;date-parts&quot;:[[2024,8,1]]},&quot;abstract&quot;:&quot;&lt;p&gt; Protein structure is conserved beyond sequence, making multiple structural alignment (MSTA) essential for analyzing distantly related proteins. Computational prediction methods have vastly extended our repository of available proteins structures, requiring fast and accurate MSTA methods. Here, we introduce FoldMason, a progressive MSTA method that leverages the structural alphabet from Foldseek, a pairwise structural aligner, for multiple alignment of hundreds of thousands of protein structures, exceeding alignment quality of state-of-the-art methods, while two orders of magnitudes faster than other MSTA methods. FoldMason computes confidence scores, offers interactive visualizations, and provides essential speed and accuracy for large-scale protein structure analysis in the era of accurate structure prediction. Using Flaviviridae glycoproteins, we demonstrate how FoldMason’s MSTAs support phylogenetic analysis below the twilight zone. FoldMason is free open-source software: &lt;ext-link ext-link-type=\&quot;uri\&quot; href=\&quot;http://foldmason.foldseek.com\&quot;&gt;foldmason.foldseek.com&lt;/ext-link&gt; and webserver: &lt;ext-link ext-link-type=\&quot;uri\&quot; href=\&quot;http://search.foldseek.com/foldmason\&quot;&gt;search.foldseek.com/foldmason&lt;/ext-link&gt; . &lt;/p&gt;&quot;,&quot;container-title-short&quot;:&quot;&quot;},&quot;isTemporary&quot;:false}]},{&quot;citationID&quot;:&quot;MENDELEY_CITATION_e27e149d-8c56-4980-a4b3-8f010071fa99&quot;,&quot;properties&quot;:{&quot;noteIndex&quot;:0},&quot;isEdited&quot;:false,&quot;manualOverride&quot;:{&quot;isManuallyOverridden&quot;:false,&quot;citeprocText&quot;:&quot;[27]&quot;,&quot;manualOverrideText&quot;:&quot;&quot;},&quot;citationTag&quot;:&quot;MENDELEY_CITATION_v3_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&quot;,&quot;citationItems&quot;:[{&quot;id&quot;:&quot;27b74b88-26c8-3378-8e6d-b387ebecd1f1&quot;,&quot;itemData&quot;:{&quot;type&quot;:&quot;article-journal&quot;,&quot;id&quot;:&quot;27b74b88-26c8-3378-8e6d-b387ebecd1f1&quot;,&quot;title&quot;:&quot;IQ-TREE 2: New Models and Efficient Methods for Phylogenetic Inference in the Genomic Era&quot;,&quot;author&quot;:[{&quot;family&quot;:&quot;Minh&quot;,&quot;given&quot;:&quot;Bui Quang&quot;,&quot;parse-names&quot;:false,&quot;dropping-particle&quot;:&quot;&quot;,&quot;non-dropping-particle&quot;:&quot;&quot;},{&quot;family&quot;:&quot;Schmidt&quot;,&quot;given&quot;:&quot;Heiko A.&quot;,&quot;parse-names&quot;:false,&quot;dropping-particle&quot;:&quot;&quot;,&quot;non-dropping-particle&quot;:&quot;&quot;},{&quot;family&quot;:&quot;Chernomor&quot;,&quot;given&quot;:&quot;Olga&quot;,&quot;parse-names&quot;:false,&quot;dropping-particle&quot;:&quot;&quot;,&quot;non-dropping-particle&quot;:&quot;&quot;},{&quot;family&quot;:&quot;Schrempf&quot;,&quot;given&quot;:&quot;Dominik&quot;,&quot;parse-names&quot;:false,&quot;dropping-particle&quot;:&quot;&quot;,&quot;non-dropping-particle&quot;:&quot;&quot;},{&quot;family&quot;:&quot;Woodhams&quot;,&quot;given&quot;:&quot;Michael D.&quot;,&quot;parse-names&quot;:false,&quot;dropping-particle&quot;:&quot;&quot;,&quot;non-dropping-particle&quot;:&quot;&quot;},{&quot;family&quot;:&quot;Haeseler&quot;,&quot;given&quot;:&quot;Arndt&quot;,&quot;parse-names&quot;:false,&quot;dropping-particle&quot;:&quot;&quot;,&quot;non-dropping-particle&quot;:&quot;Von&quot;},{&quot;family&quot;:&quot;Lanfear&quot;,&quot;given&quot;:&quot;Robert&quot;,&quot;parse-names&quot;:false,&quot;dropping-particle&quot;:&quot;&quot;,&quot;non-dropping-particle&quot;:&quot;&quot;},{&quot;family&quot;:&quot;Teeling&quot;,&quot;given&quot;:&quot;Emma&quot;,&quot;parse-names&quot;:false,&quot;dropping-particle&quot;:&quot;&quot;,&quot;non-dropping-particle&quot;:&quot;&quot;}],&quot;container-title&quot;:&quot;Molecular Biology and Evolution&quot;,&quot;container-title-short&quot;:&quot;Mol Biol Evol&quot;,&quot;DOI&quot;:&quot;10.1093/molbev/msaa015&quot;,&quot;ISSN&quot;:&quot;15371719&quot;,&quot;PMID&quot;:&quot;32011700&quot;,&quot;issued&quot;:{&quot;date-parts&quot;:[[2020]]},&quot;page&quot;:&quot;1530-1534&quot;,&quot;abstract&quot;:&quot;IQ-TREE (http://www.iqtree.org, last accessed February 6, 2020) is a user-friendly and widely used software package for phylogenetic inference using maximum likelihood. Since the release of version 1 in 2014, we have continuously expanded IQ-TREE to integrate a plethora of new models of sequence evolution and efficient computational approaches of phylogenetic inference to deal with genomic data. Here, we describe notable features of IQ-TREE version 2 and highlight the key advantages over other software.&quot;,&quot;issue&quot;:&quot;5&quot;,&quot;volume&quot;:&quot;37&quot;},&quot;isTemporary&quot;:false}]},{&quot;citationID&quot;:&quot;MENDELEY_CITATION_3edbd75a-0ac9-4c57-bf52-c5ad27a1eefb&quot;,&quot;properties&quot;:{&quot;noteIndex&quot;:0},&quot;isEdited&quot;:false,&quot;manualOverride&quot;:{&quot;isManuallyOverridden&quot;:false,&quot;citeprocText&quot;:&quot;[9]&quot;,&quot;manualOverrideText&quot;:&quot;&quot;},&quot;citationTag&quot;:&quot;MENDELEY_CITATION_v3_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&quot;,&quot;citationItems&quot;:[{&quot;id&quot;:&quot;e0539031-c353-3beb-b26b-62f20a1fd0ea&quot;,&quot;itemData&quot;:{&quot;type&quot;:&quot;article&quot;,&quot;id&quot;:&quot;e0539031-c353-3beb-b26b-62f20a1fd0ea&quot;,&quot;title&quot;:&quot;Multiple Protein Structure Alignment at Scale with FoldMason&quot;,&quot;author&quot;:[{&quot;family&quot;:&quot;Gilchrist&quot;,&quot;given&quot;:&quot;Cameron L.M.&quot;,&quot;parse-names&quot;:false,&quot;dropping-particle&quot;:&quot;&quot;,&quot;non-dropping-particle&quot;:&quot;&quot;},{&quot;family&quot;:&quot;Mirdita&quot;,&quot;given&quot;:&quot;Milot&quot;,&quot;parse-names&quot;:false,&quot;dropping-particle&quot;:&quot;&quot;,&quot;non-dropping-particle&quot;:&quot;&quot;},{&quot;family&quot;:&quot;Steinegger&quot;,&quot;given&quot;:&quot;Martin&quot;,&quot;parse-names&quot;:false,&quot;dropping-particle&quot;:&quot;&quot;,&quot;non-dropping-particle&quot;:&quot;&quot;}],&quot;DOI&quot;:&quot;10.1101/2024.08.01.606130&quot;,&quot;URL&quot;:&quot;http://biorxiv.org/lookup/doi/10.1101/2024.08.01.606130&quot;,&quot;issued&quot;:{&quot;date-parts&quot;:[[2024,8,1]]},&quot;abstract&quot;:&quot;&lt;p&gt; Protein structure is conserved beyond sequence, making multiple structural alignment (MSTA) essential for analyzing distantly related proteins. Computational prediction methods have vastly extended our repository of available proteins structures, requiring fast and accurate MSTA methods. Here, we introduce FoldMason, a progressive MSTA method that leverages the structural alphabet from Foldseek, a pairwise structural aligner, for multiple alignment of hundreds of thousands of protein structures, exceeding alignment quality of state-of-the-art methods, while two orders of magnitudes faster than other MSTA methods. FoldMason computes confidence scores, offers interactive visualizations, and provides essential speed and accuracy for large-scale protein structure analysis in the era of accurate structure prediction. Using Flaviviridae glycoproteins, we demonstrate how FoldMason’s MSTAs support phylogenetic analysis below the twilight zone. FoldMason is free open-source software: &lt;ext-link ext-link-type=\&quot;uri\&quot; href=\&quot;http://foldmason.foldseek.com\&quot;&gt;foldmason.foldseek.com&lt;/ext-link&gt; and webserver: &lt;ext-link ext-link-type=\&quot;uri\&quot; href=\&quot;http://search.foldseek.com/foldmason\&quot;&gt;search.foldseek.com/foldmason&lt;/ext-link&gt; . &lt;/p&gt;&quot;,&quot;container-title-short&quot;:&quot;&quot;},&quot;isTemporary&quot;:false}]},{&quot;citationID&quot;:&quot;MENDELEY_CITATION_3b4e9082-68a7-4b4a-824b-8b4f6ed9447d&quot;,&quot;properties&quot;:{&quot;noteIndex&quot;:0},&quot;isEdited&quot;:false,&quot;manualOverride&quot;:{&quot;isManuallyOverridden&quot;:false,&quot;citeprocText&quot;:&quot;[27]&quot;,&quot;manualOverrideText&quot;:&quot;&quot;},&quot;citationTag&quot;:&quot;MENDELEY_CITATION_v3_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&quot;,&quot;citationItems&quot;:[{&quot;id&quot;:&quot;27b74b88-26c8-3378-8e6d-b387ebecd1f1&quot;,&quot;itemData&quot;:{&quot;type&quot;:&quot;article-journal&quot;,&quot;id&quot;:&quot;27b74b88-26c8-3378-8e6d-b387ebecd1f1&quot;,&quot;title&quot;:&quot;IQ-TREE 2: New Models and Efficient Methods for Phylogenetic Inference in the Genomic Era&quot;,&quot;author&quot;:[{&quot;family&quot;:&quot;Minh&quot;,&quot;given&quot;:&quot;Bui Quang&quot;,&quot;parse-names&quot;:false,&quot;dropping-particle&quot;:&quot;&quot;,&quot;non-dropping-particle&quot;:&quot;&quot;},{&quot;family&quot;:&quot;Schmidt&quot;,&quot;given&quot;:&quot;Heiko A.&quot;,&quot;parse-names&quot;:false,&quot;dropping-particle&quot;:&quot;&quot;,&quot;non-dropping-particle&quot;:&quot;&quot;},{&quot;family&quot;:&quot;Chernomor&quot;,&quot;given&quot;:&quot;Olga&quot;,&quot;parse-names&quot;:false,&quot;dropping-particle&quot;:&quot;&quot;,&quot;non-dropping-particle&quot;:&quot;&quot;},{&quot;family&quot;:&quot;Schrempf&quot;,&quot;given&quot;:&quot;Dominik&quot;,&quot;parse-names&quot;:false,&quot;dropping-particle&quot;:&quot;&quot;,&quot;non-dropping-particle&quot;:&quot;&quot;},{&quot;family&quot;:&quot;Woodhams&quot;,&quot;given&quot;:&quot;Michael D.&quot;,&quot;parse-names&quot;:false,&quot;dropping-particle&quot;:&quot;&quot;,&quot;non-dropping-particle&quot;:&quot;&quot;},{&quot;family&quot;:&quot;Haeseler&quot;,&quot;given&quot;:&quot;Arndt&quot;,&quot;parse-names&quot;:false,&quot;dropping-particle&quot;:&quot;&quot;,&quot;non-dropping-particle&quot;:&quot;Von&quot;},{&quot;family&quot;:&quot;Lanfear&quot;,&quot;given&quot;:&quot;Robert&quot;,&quot;parse-names&quot;:false,&quot;dropping-particle&quot;:&quot;&quot;,&quot;non-dropping-particle&quot;:&quot;&quot;},{&quot;family&quot;:&quot;Teeling&quot;,&quot;given&quot;:&quot;Emma&quot;,&quot;parse-names&quot;:false,&quot;dropping-particle&quot;:&quot;&quot;,&quot;non-dropping-particle&quot;:&quot;&quot;}],&quot;container-title&quot;:&quot;Molecular Biology and Evolution&quot;,&quot;container-title-short&quot;:&quot;Mol Biol Evol&quot;,&quot;DOI&quot;:&quot;10.1093/molbev/msaa015&quot;,&quot;ISSN&quot;:&quot;15371719&quot;,&quot;PMID&quot;:&quot;32011700&quot;,&quot;issued&quot;:{&quot;date-parts&quot;:[[2020]]},&quot;page&quot;:&quot;1530-1534&quot;,&quot;abstract&quot;:&quot;IQ-TREE (http://www.iqtree.org, last accessed February 6, 2020) is a user-friendly and widely used software package for phylogenetic inference using maximum likelihood. Since the release of version 1 in 2014, we have continuously expanded IQ-TREE to integrate a plethora of new models of sequence evolution and efficient computational approaches of phylogenetic inference to deal with genomic data. Here, we describe notable features of IQ-TREE version 2 and highlight the key advantages over other software.&quot;,&quot;issue&quot;:&quot;5&quot;,&quot;volume&quot;:&quot;37&quot;},&quot;isTemporary&quot;:false}]},{&quot;citationID&quot;:&quot;MENDELEY_CITATION_4da7ace3-8ddc-4dac-966f-72c13f6d2b56&quot;,&quot;properties&quot;:{&quot;noteIndex&quot;:0},&quot;isEdited&quot;:false,&quot;manualOverride&quot;:{&quot;isManuallyOverridden&quot;:false,&quot;citeprocText&quot;:&quot;[27]&quot;,&quot;manualOverrideText&quot;:&quot;&quot;},&quot;citationTag&quot;:&quot;MENDELEY_CITATION_v3_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&quot;,&quot;citationItems&quot;:[{&quot;id&quot;:&quot;27b74b88-26c8-3378-8e6d-b387ebecd1f1&quot;,&quot;itemData&quot;:{&quot;type&quot;:&quot;article-journal&quot;,&quot;id&quot;:&quot;27b74b88-26c8-3378-8e6d-b387ebecd1f1&quot;,&quot;title&quot;:&quot;IQ-TREE 2: New Models and Efficient Methods for Phylogenetic Inference in the Genomic Era&quot;,&quot;author&quot;:[{&quot;family&quot;:&quot;Minh&quot;,&quot;given&quot;:&quot;Bui Quang&quot;,&quot;parse-names&quot;:false,&quot;dropping-particle&quot;:&quot;&quot;,&quot;non-dropping-particle&quot;:&quot;&quot;},{&quot;family&quot;:&quot;Schmidt&quot;,&quot;given&quot;:&quot;Heiko A.&quot;,&quot;parse-names&quot;:false,&quot;dropping-particle&quot;:&quot;&quot;,&quot;non-dropping-particle&quot;:&quot;&quot;},{&quot;family&quot;:&quot;Chernomor&quot;,&quot;given&quot;:&quot;Olga&quot;,&quot;parse-names&quot;:false,&quot;dropping-particle&quot;:&quot;&quot;,&quot;non-dropping-particle&quot;:&quot;&quot;},{&quot;family&quot;:&quot;Schrempf&quot;,&quot;given&quot;:&quot;Dominik&quot;,&quot;parse-names&quot;:false,&quot;dropping-particle&quot;:&quot;&quot;,&quot;non-dropping-particle&quot;:&quot;&quot;},{&quot;family&quot;:&quot;Woodhams&quot;,&quot;given&quot;:&quot;Michael D.&quot;,&quot;parse-names&quot;:false,&quot;dropping-particle&quot;:&quot;&quot;,&quot;non-dropping-particle&quot;:&quot;&quot;},{&quot;family&quot;:&quot;Haeseler&quot;,&quot;given&quot;:&quot;Arndt&quot;,&quot;parse-names&quot;:false,&quot;dropping-particle&quot;:&quot;&quot;,&quot;non-dropping-particle&quot;:&quot;Von&quot;},{&quot;family&quot;:&quot;Lanfear&quot;,&quot;given&quot;:&quot;Robert&quot;,&quot;parse-names&quot;:false,&quot;dropping-particle&quot;:&quot;&quot;,&quot;non-dropping-particle&quot;:&quot;&quot;},{&quot;family&quot;:&quot;Teeling&quot;,&quot;given&quot;:&quot;Emma&quot;,&quot;parse-names&quot;:false,&quot;dropping-particle&quot;:&quot;&quot;,&quot;non-dropping-particle&quot;:&quot;&quot;}],&quot;container-title&quot;:&quot;Molecular Biology and Evolution&quot;,&quot;container-title-short&quot;:&quot;Mol Biol Evol&quot;,&quot;DOI&quot;:&quot;10.1093/molbev/msaa015&quot;,&quot;ISSN&quot;:&quot;15371719&quot;,&quot;PMID&quot;:&quot;32011700&quot;,&quot;issued&quot;:{&quot;date-parts&quot;:[[2020]]},&quot;page&quot;:&quot;1530-1534&quot;,&quot;abstract&quot;:&quot;IQ-TREE (http://www.iqtree.org, last accessed February 6, 2020) is a user-friendly and widely used software package for phylogenetic inference using maximum likelihood. Since the release of version 1 in 2014, we have continuously expanded IQ-TREE to integrate a plethora of new models of sequence evolution and efficient computational approaches of phylogenetic inference to deal with genomic data. Here, we describe notable features of IQ-TREE version 2 and highlight the key advantages over other software.&quot;,&quot;issue&quot;:&quot;5&quot;,&quot;volume&quot;:&quot;37&quot;},&quot;isTemporary&quot;:false}]},{&quot;citationID&quot;:&quot;MENDELEY_CITATION_a10d1523-2dbb-46ad-bc46-b9d5cb0860ab&quot;,&quot;properties&quot;:{&quot;noteIndex&quot;:0},&quot;isEdited&quot;:false,&quot;manualOverride&quot;:{&quot;isManuallyOverridden&quot;:false,&quot;citeprocText&quot;:&quot;[28,29]&quot;,&quot;manualOverrideText&quot;:&quot;&quot;},&quot;citationTag&quot;:&quot;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&quot;,&quot;citationItems&quot;:[{&quot;id&quot;:&quot;d436039b-5fdc-30ce-89ef-f6c61b825003&quot;,&quot;itemData&quot;:{&quot;type&quot;:&quot;article-journal&quot;,&quot;id&quot;:&quot;d436039b-5fdc-30ce-89ef-f6c61b825003&quot;,&quot;title&quot;:&quot;Bayesian phylogenetic and phylodynamic data integration using BEAST 1.10&quot;,&quot;author&quot;:[{&quot;family&quot;:&quot;Suchard&quot;,&quot;given&quot;:&quot;Marc A&quot;,&quot;parse-names&quot;:false,&quot;dropping-particle&quot;:&quot;&quot;,&quot;non-dropping-particle&quot;:&quot;&quot;},{&quot;family&quot;:&quot;Lemey&quot;,&quot;given&quot;:&quot;Philippe&quot;,&quot;parse-names&quot;:false,&quot;dropping-particle&quot;:&quot;&quot;,&quot;non-dropping-particle&quot;:&quot;&quot;},{&quot;family&quot;:&quot;Baele&quot;,&quot;given&quot;:&quot;Guy&quot;,&quot;parse-names&quot;:false,&quot;dropping-particle&quot;:&quot;&quot;,&quot;non-dropping-particle&quot;:&quot;&quot;},{&quot;family&quot;:&quot;Ayres&quot;,&quot;given&quot;:&quot;Daniel L&quot;,&quot;parse-names&quot;:false,&quot;dropping-particle&quot;:&quot;&quot;,&quot;non-dropping-particle&quot;:&quot;&quot;},{&quot;family&quot;:&quot;Drummond&quot;,&quot;given&quot;:&quot;Alexei J&quot;,&quot;parse-names&quot;:false,&quot;dropping-particle&quot;:&quot;&quot;,&quot;non-dropping-particle&quot;:&quot;&quot;},{&quot;family&quot;:&quot;Rambaut&quot;,&quot;given&quot;:&quot;Andrew&quot;,&quot;parse-names&quot;:false,&quot;dropping-particle&quot;:&quot;&quot;,&quot;non-dropping-particle&quot;:&quot;&quot;}],&quot;container-title&quot;:&quot;Virus Evolution&quot;,&quot;container-title-short&quot;:&quot;Virus Evol&quot;,&quot;DOI&quot;:&quot;10.1093/ve/vey016&quot;,&quot;ISBN&quot;:&quot;0000000328265&quot;,&quot;ISSN&quot;:&quot;2057-1577&quot;,&quot;PMID&quot;:&quot;29942656&quot;,&quot;issued&quot;:{&quot;date-parts&quot;:[[2018]]},&quot;page&quot;:&quot;1-5&quot;,&quot;abstract&quot;:&quot;The Bayesian Evolutionary Analysis by Sampling Trees (BEAST) software package has become a primary tool for Bayesian phylogenetic and phylodynamic inference from genetic sequence data. BEAST unifies molecular phylogenetic reconstruction with complex discrete and continuous trait evolution, divergence-time dating, and coalescent demographic models in an efficient statistical inference engine using Markov chain Monte Carlo integration. A convenient, cross-platform, graphical user interface allows the flexible construction of complex evolutionary analyses.&quot;,&quot;issue&quot;:&quot;1&quot;,&quot;volume&quot;:&quot;4&quot;},&quot;isTemporary&quot;:false},{&quot;id&quot;:&quot;a1347217-25b1-38e4-b1de-6f3ef1ff29a1&quot;,&quot;itemData&quot;:{&quot;type&quot;:&quot;article-journal&quot;,&quot;id&quot;:&quot;a1347217-25b1-38e4-b1de-6f3ef1ff29a1&quot;,&quot;title&quot;:&quot;BEAST 2.5: An advanced software platform for Bayesian evolutionary analysis&quot;,&quot;author&quot;:[{&quot;family&quot;:&quot;Bouckaert&quot;,&quot;given&quot;:&quot;Remco&quot;,&quot;parse-names&quot;:false,&quot;dropping-particle&quot;:&quot;&quot;,&quot;non-dropping-particle&quot;:&quot;&quot;},{&quot;family&quot;:&quot;Vaughan&quot;,&quot;given&quot;:&quot;Timothy G.&quot;,&quot;parse-names&quot;:false,&quot;dropping-particle&quot;:&quot;&quot;,&quot;non-dropping-particle&quot;:&quot;&quot;},{&quot;family&quot;:&quot;Barido-Sottani&quot;,&quot;given&quot;:&quot;Joëlle&quot;,&quot;parse-names&quot;:false,&quot;dropping-particle&quot;:&quot;&quot;,&quot;non-dropping-particle&quot;:&quot;&quot;},{&quot;family&quot;:&quot;Duchêne&quot;,&quot;given&quot;:&quot;Sebastián&quot;,&quot;parse-names&quot;:false,&quot;dropping-particle&quot;:&quot;&quot;,&quot;non-dropping-particle&quot;:&quot;&quot;},{&quot;family&quot;:&quot;Fourment&quot;,&quot;given&quot;:&quot;Mathieu&quot;,&quot;parse-names&quot;:false,&quot;dropping-particle&quot;:&quot;&quot;,&quot;non-dropping-particle&quot;:&quot;&quot;},{&quot;family&quot;:&quot;Gavryushkina&quot;,&quot;given&quot;:&quot;Alexandra&quot;,&quot;parse-names&quot;:false,&quot;dropping-particle&quot;:&quot;&quot;,&quot;non-dropping-particle&quot;:&quot;&quot;},{&quot;family&quot;:&quot;Heled&quot;,&quot;given&quot;:&quot;Joseph&quot;,&quot;parse-names&quot;:false,&quot;dropping-particle&quot;:&quot;&quot;,&quot;non-dropping-particle&quot;:&quot;&quot;},{&quot;family&quot;:&quot;Jones&quot;,&quot;given&quot;:&quot;Graham&quot;,&quot;parse-names&quot;:false,&quot;dropping-particle&quot;:&quot;&quot;,&quot;non-dropping-particle&quot;:&quot;&quot;},{&quot;family&quot;:&quot;Kühnert&quot;,&quot;given&quot;:&quot;Denise&quot;,&quot;parse-names&quot;:false,&quot;dropping-particle&quot;:&quot;&quot;,&quot;non-dropping-particle&quot;:&quot;&quot;},{&quot;family&quot;:&quot;Maio&quot;,&quot;given&quot;:&quot;Nicola&quot;,&quot;parse-names&quot;:false,&quot;dropping-particle&quot;:&quot;&quot;,&quot;non-dropping-particle&quot;:&quot;De&quot;},{&quot;family&quot;:&quot;Matschiner&quot;,&quot;given&quot;:&quot;Michael&quot;,&quot;parse-names&quot;:false,&quot;dropping-particle&quot;:&quot;&quot;,&quot;non-dropping-particle&quot;:&quot;&quot;},{&quot;family&quot;:&quot;Mendes&quot;,&quot;given&quot;:&quot;Fábio K.&quot;,&quot;parse-names&quot;:false,&quot;dropping-particle&quot;:&quot;&quot;,&quot;non-dropping-particle&quot;:&quot;&quot;},{&quot;family&quot;:&quot;Müller&quot;,&quot;given&quot;:&quot;Nicola F.&quot;,&quot;parse-names&quot;:false,&quot;dropping-particle&quot;:&quot;&quot;,&quot;non-dropping-particle&quot;:&quot;&quot;},{&quot;family&quot;:&quot;Ogilvie&quot;,&quot;given&quot;:&quot;Huw A.&quot;,&quot;parse-names&quot;:false,&quot;dropping-particle&quot;:&quot;&quot;,&quot;non-dropping-particle&quot;:&quot;&quot;},{&quot;family&quot;:&quot;Plessis&quot;,&quot;given&quot;:&quot;Louis&quot;,&quot;parse-names&quot;:false,&quot;dropping-particle&quot;:&quot;&quot;,&quot;non-dropping-particle&quot;:&quot;Du&quot;},{&quot;family&quot;:&quot;Popinga&quot;,&quot;given&quot;:&quot;Alex&quot;,&quot;parse-names&quot;:false,&quot;dropping-particle&quot;:&quot;&quot;,&quot;non-dropping-particle&quot;:&quot;&quot;},{&quot;family&quot;:&quot;Rambaut&quot;,&quot;given&quot;:&quot;Andrew&quot;,&quot;parse-names&quot;:false,&quot;dropping-particle&quot;:&quot;&quot;,&quot;non-dropping-particle&quot;:&quot;&quot;},{&quot;family&quot;:&quot;Rasmussen&quot;,&quot;given&quot;:&quot;David&quot;,&quot;parse-names&quot;:false,&quot;dropping-particle&quot;:&quot;&quot;,&quot;non-dropping-particle&quot;:&quot;&quot;},{&quot;family&quot;:&quot;Siveroni&quot;,&quot;given&quot;:&quot;Igor&quot;,&quot;parse-names&quot;:false,&quot;dropping-particle&quot;:&quot;&quot;,&quot;non-dropping-particle&quot;:&quot;&quot;},{&quot;family&quot;:&quot;Suchard&quot;,&quot;given&quot;:&quot;Marc A.&quot;,&quot;parse-names&quot;:false,&quot;dropping-particle&quot;:&quot;&quot;,&quot;non-dropping-particle&quot;:&quot;&quot;},{&quot;family&quot;:&quot;Wu&quot;,&quot;given&quot;:&quot;Chieh Hsi&quot;,&quot;parse-names&quot;:false,&quot;dropping-particle&quot;:&quot;&quot;,&quot;non-dropping-particle&quot;:&quot;&quot;},{&quot;family&quot;:&quot;Xie&quot;,&quot;given&quot;:&quot;Dong&quot;,&quot;parse-names&quot;:false,&quot;dropping-particle&quot;:&quot;&quot;,&quot;non-dropping-particle&quot;:&quot;&quot;},{&quot;family&quot;:&quot;Zhang&quot;,&quot;given&quot;:&quot;Chi&quot;,&quot;parse-names&quot;:false,&quot;dropping-particle&quot;:&quot;&quot;,&quot;non-dropping-particle&quot;:&quot;&quot;},{&quot;family&quot;:&quot;Stadler&quot;,&quot;given&quot;:&quot;Tanja&quot;,&quot;parse-names&quot;:false,&quot;dropping-particle&quot;:&quot;&quot;,&quot;non-dropping-particle&quot;:&quot;&quot;},{&quot;family&quot;:&quot;Drummond&quot;,&quot;given&quot;:&quot;Alexei J.&quot;,&quot;parse-names&quot;:false,&quot;dropping-particle&quot;:&quot;&quot;,&quot;non-dropping-particle&quot;:&quot;&quot;}],&quot;container-title&quot;:&quot;PLoS Computational Biology&quot;,&quot;container-title-short&quot;:&quot;PLoS Comput Biol&quot;,&quot;DOI&quot;:&quot;10.1371/journal.pcbi.1006650&quot;,&quot;ISBN&quot;:&quot;1111111111&quot;,&quot;ISSN&quot;:&quot;15537358&quot;,&quot;PMID&quot;:&quot;30958812&quot;,&quot;issued&quot;:{&quot;date-parts&quot;:[[2019]]},&quot;page&quot;:&quot;1-28&quot;,&quot;abstract&quot;:&quot;Elaboration of Bayesian phylogenetic inference methods has continued at pace in recent years with major new advances in nearly all aspects of the joint modelling of evolutionary data. It is increasingly appreciated that some evolutionary questions can only be adequately answered by combining evidence from multiple independent sources of data, including genome sequences, sampling dates, phenotypic data, radiocarbon dates, fossil occurrences, and biogeographic range information among others. Including all relevant data into a single joint model is very challenging both conceptually and computationally. Advanced computational software packages that allow robust development of compatible (sub-)models which can be composed into a full model hierarchy have played a key role in these developments. Developing such software frameworks is increasingly a major scientific activity in its own right, and comes with specific challenges, from practical software design, development and engineering challenges to statistical and conceptual modelling challenges. BEAST 2 is one such computational software platform, and was first announced over 4 years ago. Here we describe a series of major new developments in the BEAST 2 core platform and model hierarchy that have occurred since the first release of the software, culminating in the recent 2.5 release.&quot;,&quot;issue&quot;:&quot;4&quot;,&quot;volume&quot;:&quot;15&quot;},&quot;isTemporary&quot;:false}]},{&quot;citationID&quot;:&quot;MENDELEY_CITATION_196a3ff1-de21-4daf-bc7c-9b86d44aa802&quot;,&quot;properties&quot;:{&quot;noteIndex&quot;:0},&quot;isEdited&quot;:false,&quot;manualOverride&quot;:{&quot;isManuallyOverridden&quot;:false,&quot;citeprocText&quot;:&quot;[30]&quot;,&quot;manualOverrideText&quot;:&quot;&quot;},&quot;citationTag&quot;:&quot;MENDELEY_CITATION_v3_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&quot;,&quot;citationItems&quot;:[{&quot;id&quot;:&quot;189d8e7e-178d-3ef3-a9ff-f9ee91d21696&quot;,&quot;itemData&quot;:{&quot;type&quot;:&quot;article-journal&quot;,&quot;id&quot;:&quot;189d8e7e-178d-3ef3-a9ff-f9ee91d21696&quot;,&quot;title&quot;:&quot;OBAMA: OBAMA for Bayesian aminoacid model averaging&quot;,&quot;author&quot;:[{&quot;family&quot;:&quot;Bouckaert&quot;,&quot;given&quot;:&quot;Remco R.&quot;,&quot;parse-names&quot;:false,&quot;dropping-particle&quot;:&quot;&quot;,&quot;non-dropping-particle&quot;:&quot;&quot;}],&quot;container-title&quot;:&quot;PeerJ&quot;,&quot;container-title-short&quot;:&quot;PeerJ&quot;,&quot;DOI&quot;:&quot;10.7717/peerj.9460&quot;,&quot;ISSN&quot;:&quot;21678359&quot;,&quot;issued&quot;:{&quot;date-parts&quot;:[[2020]]},&quot;page&quot;:&quot;1-15&quot;,&quot;abstract&quot;:&quot;Background. Bayesian analyses offer many benefits for phylogenetic, and have been popular for analysis of amino acid alignments. It is necessary to specify a substitution and site model for such analyses, and often an ad hoc, or likelihood based method is employed for choosing these models that are typically of no interest to the analysis overall. Methods. We present a method called OBAMA that averages over substitution models and site models, thus letting the data inform model choices and taking model uncertainty into account. It uses trans-dimensional Markov Chain Monte Carlo (MCMC) proposals to switch between various empirical substitution models for amino acids such as Dayhoff, WAG, and JTT. Furthermore, it switches base frequencies from these substitution models or use base frequencies estimated based on the alignment. Finally, it switches between using gamma rate heterogeneity or not, and between using a proportion of invariable sites or not. Results. We show that the model performs well in a simulation study. By using appropriate priors, we demonstrate both proportion of invariable sites and the shape parameter for gamma rate heterogeneity can be estimated. The OBAMA method allows taking in account model uncertainty, thus reducing bias in phylogenetic estimates. The method is implemented in the OBAMA package in BEAST 2, which is open source licensed under LGPL and allows joint tree inference under a wide range of models.&quot;,&quot;volume&quot;:&quot;8&quot;},&quot;isTemporary&quot;:false}]},{&quot;citationID&quot;:&quot;MENDELEY_CITATION_ebf16a4c-5e36-43f1-b231-a2816e3edbce&quot;,&quot;properties&quot;:{&quot;noteIndex&quot;:0},&quot;isEdited&quot;:false,&quot;manualOverride&quot;:{&quot;isManuallyOverridden&quot;:false,&quot;citeprocText&quot;:&quot;[31]&quot;,&quot;manualOverrideText&quot;:&quot;&quot;},&quot;citationTag&quot;:&quot;MENDELEY_CITATION_v3_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&quot;,&quot;citationItems&quot;:[{&quot;id&quot;:&quot;0da716da-a2b0-302a-9147-b7528783e57a&quot;,&quot;itemData&quot;:{&quot;type&quot;:&quot;article-journal&quot;,&quot;id&quot;:&quot;0da716da-a2b0-302a-9147-b7528783e57a&quot;,&quot;title&quot;:&quot;Evolution is coupled with branching across many granularities of life&quot;,&quot;author&quot;:[{&quot;family&quot;:&quot;Douglas&quot;,&quot;given&quot;:&quot;Jordan&quot;,&quot;parse-names&quot;:false,&quot;dropping-particle&quot;:&quot;&quot;,&quot;non-dropping-particle&quot;:&quot;&quot;},{&quot;family&quot;:&quot;Bouckaert&quot;,&quot;given&quot;:&quot;Remco&quot;,&quot;parse-names&quot;:false,&quot;dropping-particle&quot;:&quot;&quot;,&quot;non-dropping-particle&quot;:&quot;&quot;},{&quot;family&quot;:&quot;Harris&quot;,&quot;given&quot;:&quot;Simon C.&quot;,&quot;parse-names&quot;:false,&quot;dropping-particle&quot;:&quot;&quot;,&quot;non-dropping-particle&quot;:&quot;&quot;},{&quot;family&quot;:&quot;Carter&quot;,&quot;given&quot;:&quot;Charles W.&quot;,&quot;parse-names&quot;:false,&quot;dropping-particle&quot;:&quot;&quot;,&quot;non-dropping-particle&quot;:&quot;&quot;},{&quot;family&quot;:&quot;Wills&quot;,&quot;given&quot;:&quot;Peter R.&quot;,&quot;parse-names&quot;:false,&quot;dropping-particle&quot;:&quot;&quot;,&quot;non-dropping-particle&quot;:&quot;&quot;}],&quot;container-title&quot;:&quot;Proc B&quot;,&quot;ISBN&quot;:&quot;0000000189828&quot;,&quot;URL&quot;:&quot;https://www.biorxiv.org/content/10.1101/2024.09.08.611933v1%0Ahttps://www.biorxiv.org/content/10.1101/2024.09.08.611933v1.abstract&quot;,&quot;issued&quot;:{&quot;date-parts&quot;:[[2025]]},&quot;page&quot;:&quot;2024.09.08.611933&quot;,&quot;abstract&quot;:&quot;Across many different scales of life, the rate of evolutionary change is often accelerated at the time when one lineage splits into two. The emergence of novel protein function can be facilitated by gene duplication (neofunctionalisation); rapid morphological change is often accompanied with speciation (punctuated equilibrium); and the establishment of cultural identity is frequently driven by sociopolitical division (schismogenesis). In each case, the change resists rehomogenisation; promoting assortment into distinct lineages that are susceptible to different selective pressures, leading to rapid divergence. The traditional gradualistic view of evolution struggles to detect this phenomenon. We have devised a probabilistic framework that constructs phylogenies, tests hypotheses, and improves divergence time estimation when evolutionary bursts are present. As well as assigning a clock rate of gradual evolution to each branch of a tree, this model also assigns a spike of abrupt change, and independently estimates the contributions arising from each process. We provide evidence of abrupt evolution at the time of branching for proteins (aminoacyl-tRNA synthetases), animal morphologies (cephalopods), and human languages (Indo-European). These three cases provide unique insights: for aminoacyl-tRNA synthetases, the trees are substantially different from those obtained under gradualist models; Cephalopod morphologies are found to evolve almost exclusively through abrupt shifts; and Indo-European dispersal is estimated to have started around 6000 BCE, corroborating the recently proposed hybrid explanation. This work demonstrates a robust means for detecting burstlike processes, and advances our understanding of the link between evolutionary change and branching events. Our open-source code is available under a GPL license. ### Competing Interest Statement The authors have declared no competing interest.&quot;,&quot;container-title-short&quot;:&quot;&quot;},&quot;isTemporary&quot;:false}]},{&quot;citationID&quot;:&quot;MENDELEY_CITATION_d5c464be-24da-46fa-b3ee-2de51e559e1f&quot;,&quot;properties&quot;:{&quot;noteIndex&quot;:0},&quot;isEdited&quot;:false,&quot;manualOverride&quot;:{&quot;isManuallyOverridden&quot;:false,&quot;citeprocText&quot;:&quot;[5]&quot;,&quot;manualOverrideText&quot;:&quot;&quot;},&quot;citationTag&quot;:&quot;MENDELEY_CITATION_v3_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&quot;,&quot;citationItems&quot;:[{&quot;id&quot;:&quot;b0f6d0c9-e38c-3aaf-966b-52f47217dab9&quot;,&quot;itemData&quot;:{&quot;type&quot;:&quot;article-journal&quot;,&quot;id&quot;:&quot;b0f6d0c9-e38c-3aaf-966b-52f47217dab9&quot;,&quot;title&quot;:&quot;Tertiary-interaction characters enable fast, model-based structural phylogenetics beyond the twilight zone&quot;,&quot;author&quot;:[{&quot;family&quot;:&quot;Puente-Lelievre&quot;,&quot;given&quot;:&quot;Caroline&quot;,&quot;parse-names&quot;:false,&quot;dropping-particle&quot;:&quot;&quot;,&quot;non-dropping-particle&quot;:&quot;&quot;},{&quot;family&quot;:&quot;Malik&quot;,&quot;given&quot;:&quot;Ashar J.&quot;,&quot;parse-names&quot;:false,&quot;dropping-particle&quot;:&quot;&quot;,&quot;non-dropping-particle&quot;:&quot;&quot;},{&quot;family&quot;:&quot;Douglas&quot;,&quot;given&quot;:&quot;Jordan&quot;,&quot;parse-names&quot;:false,&quot;dropping-particle&quot;:&quot;&quot;,&quot;non-dropping-particle&quot;:&quot;&quot;},{&quot;family&quot;:&quot;Ascher&quot;,&quot;given&quot;:&quot;David&quot;,&quot;parse-names&quot;:false,&quot;dropping-particle&quot;:&quot;&quot;,&quot;non-dropping-particle&quot;:&quot;&quot;},{&quot;family&quot;:&quot;Matthew&quot;,&quot;given&quot;:&quot;Baker&quot;,&quot;parse-names&quot;:false,&quot;dropping-particle&quot;:&quot;&quot;,&quot;non-dropping-particle&quot;:&quot;&quot;},{&quot;family&quot;:&quot;Allison&quot;,&quot;given&quot;:&quot;Jane&quot;,&quot;parse-names&quot;:false,&quot;dropping-particle&quot;:&quot;&quot;,&quot;non-dropping-particle&quot;:&quot;&quot;},{&quot;family&quot;:&quot;Poole&quot;,&quot;given&quot;:&quot;Anthony&quot;,&quot;parse-names&quot;:false,&quot;dropping-particle&quot;:&quot;&quot;,&quot;non-dropping-particle&quot;:&quot;&quot;},{&quot;family&quot;:&quot;Lundin&quot;,&quot;given&quot;:&quot;Daniel&quot;,&quot;parse-names&quot;:false,&quot;dropping-particle&quot;:&quot;&quot;,&quot;non-dropping-particle&quot;:&quot;&quot;},{&quot;family&quot;:&quot;Fullmer&quot;,&quot;given&quot;:&quot;Matthew&quot;,&quot;parse-names&quot;:false,&quot;dropping-particle&quot;:&quot;&quot;,&quot;non-dropping-particle&quot;:&quot;&quot;},{&quot;family&quot;:&quot;Bouckert&quot;,&quot;given&quot;:&quot;Remco&quot;,&quot;parse-names&quot;:false,&quot;dropping-particle&quot;:&quot;&quot;,&quot;non-dropping-particle&quot;:&quot;&quot;},{&quot;family&quot;:&quot;Kim&quot;,&quot;given&quot;:&quot;Hyunbin&quot;,&quot;parse-names&quot;:false,&quot;dropping-particle&quot;:&quot;&quot;,&quot;non-dropping-particle&quot;:&quot;&quot;},{&quot;family&quot;:&quot;Steinegger&quot;,&quot;given&quot;:&quot;Martin&quot;,&quot;parse-names&quot;:false,&quot;dropping-particle&quot;:&quot;&quot;,&quot;non-dropping-particle&quot;:&quot;&quot;},{&quot;family&quot;:&quot;Matzke&quot;,&quot;given&quot;:&quot;Nicholas&quot;,&quot;parse-names&quot;:false,&quot;dropping-particle&quot;:&quot;&quot;,&quot;non-dropping-particle&quot;:&quot;&quot;}],&quot;container-title&quot;:&quot;BioArXiv&quot;,&quot;DOI&quot;:&quot;https://doi.org/10.1101/2023.12.12.571181&quot;,&quot;ISSN&quot;:&quot;02624079&quot;,&quot;issued&quot;:{&quot;date-parts&quot;:[[2024]]},&quot;abstract&quot;:&quot;Protein structure is more conserved than protein sequence, and therefore may be useful for phylogenetic inference beyond the \&quot;twilight zone\&quot; where sequence similarity is highly decayed. Until recently, structural phylogenetics was constrained by the lack of solved structures for most proteins, and the reliance on phylogenetic distance methods which made it difficult to treat inference and uncertainty statistically. AlphaFold has mostly overcome the first problem by making structural predictions readily available. We address the second problem by redeploying a structural alphabet recently developed for Foldseek, a highly-efficient deep homology search program. For each residue in a structure, Foldseek identifies a tertiary interaction closestneighbor residue in the structure, and classifies it into one of twenty \&quot;3Di\&quot; states. We test the hypothesis that 3Dis can be used as standard phylogenetic characters using a dataset of 53 structures from the ferritin-like superfamily. We performed 60 IQtree Maximum Likelihood runs to compare structure-free, PDB, and AlphaFold analyses, and default versus custom model sets that include a 3DI-specific rate matrix. Analyses that combine amino acids, 3Di characters, partitioning, and custom models produce the closest match to the structural distances tree of Malik et al. (2020), avoiding the long-branch attraction errors of structure-free analyses. Analyses include standard ultrafast bootstrapping confidence measures, and take minutes instead of weeks to run on desktop computers. These results suggest that structural phylogenetics could soon be routine practice in protein phylogenetics, allowing the reexploration of many fundamental phylogenetic problems.&quot;,&quot;container-title-short&quot;:&quot;&quot;},&quot;isTemporary&quot;:false}]},{&quot;citationID&quot;:&quot;MENDELEY_CITATION_c229cc9b-a330-4b75-b87c-f3e21eca724f&quot;,&quot;properties&quot;:{&quot;noteIndex&quot;:0},&quot;isEdited&quot;:false,&quot;manualOverride&quot;:{&quot;isManuallyOverridden&quot;:false,&quot;citeprocText&quot;:&quot;[11]&quot;,&quot;manualOverrideText&quot;:&quot;&quot;},&quot;citationTag&quot;:&quot;MENDELEY_CITATION_v3_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&quot;,&quot;citationItems&quot;:[{&quot;id&quot;:&quot;f33b6ec2-5b46-3111-8561-d58eb3222cfe&quot;,&quot;itemData&quot;:{&quot;type&quot;:&quot;article-journal&quot;,&quot;id&quot;:&quot;f33b6ec2-5b46-3111-8561-d58eb3222cfe&quot;,&quot;title&quot;:&quot;A general substitution matrix for structural phylogenetics&quot;,&quot;author&quot;:[{&quot;family&quot;:&quot;Garg&quot;,&quot;given&quot;:&quot;Sriram&quot;,&quot;parse-names&quot;:false,&quot;dropping-particle&quot;:&quot;&quot;,&quot;non-dropping-particle&quot;:&quot;&quot;},{&quot;family&quot;:&quot;Hochberg&quot;,&quot;given&quot;:&quot;Georg KA&quot;,&quot;parse-names&quot;:false,&quot;dropping-particle&quot;:&quot;&quot;,&quot;non-dropping-particle&quot;:&quot;&quot;}],&quot;container-title&quot;:&quot;bioRxiv&quot;,&quot;issued&quot;:{&quot;date-parts&quot;:[[2024]]},&quot;issue&quot;:&quot;Ml&quot;,&quot;container-title-short&quot;:&quot;&quot;},&quot;isTemporary&quot;:false}]},{&quot;citationID&quot;:&quot;MENDELEY_CITATION_fe816e1a-1811-4fca-8fb6-d449d4fc1332&quot;,&quot;properties&quot;:{&quot;noteIndex&quot;:0},&quot;isEdited&quot;:false,&quot;manualOverride&quot;:{&quot;isManuallyOverridden&quot;:false,&quot;citeprocText&quot;:&quot;[27]&quot;,&quot;manualOverrideText&quot;:&quot;&quot;},&quot;citationTag&quot;:&quot;MENDELEY_CITATION_v3_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&quot;,&quot;citationItems&quot;:[{&quot;id&quot;:&quot;27b74b88-26c8-3378-8e6d-b387ebecd1f1&quot;,&quot;itemData&quot;:{&quot;type&quot;:&quot;article-journal&quot;,&quot;id&quot;:&quot;27b74b88-26c8-3378-8e6d-b387ebecd1f1&quot;,&quot;title&quot;:&quot;IQ-TREE 2: New Models and Efficient Methods for Phylogenetic Inference in the Genomic Era&quot;,&quot;author&quot;:[{&quot;family&quot;:&quot;Minh&quot;,&quot;given&quot;:&quot;Bui Quang&quot;,&quot;parse-names&quot;:false,&quot;dropping-particle&quot;:&quot;&quot;,&quot;non-dropping-particle&quot;:&quot;&quot;},{&quot;family&quot;:&quot;Schmidt&quot;,&quot;given&quot;:&quot;Heiko A.&quot;,&quot;parse-names&quot;:false,&quot;dropping-particle&quot;:&quot;&quot;,&quot;non-dropping-particle&quot;:&quot;&quot;},{&quot;family&quot;:&quot;Chernomor&quot;,&quot;given&quot;:&quot;Olga&quot;,&quot;parse-names&quot;:false,&quot;dropping-particle&quot;:&quot;&quot;,&quot;non-dropping-particle&quot;:&quot;&quot;},{&quot;family&quot;:&quot;Schrempf&quot;,&quot;given&quot;:&quot;Dominik&quot;,&quot;parse-names&quot;:false,&quot;dropping-particle&quot;:&quot;&quot;,&quot;non-dropping-particle&quot;:&quot;&quot;},{&quot;family&quot;:&quot;Woodhams&quot;,&quot;given&quot;:&quot;Michael D.&quot;,&quot;parse-names&quot;:false,&quot;dropping-particle&quot;:&quot;&quot;,&quot;non-dropping-particle&quot;:&quot;&quot;},{&quot;family&quot;:&quot;Haeseler&quot;,&quot;given&quot;:&quot;Arndt&quot;,&quot;parse-names&quot;:false,&quot;dropping-particle&quot;:&quot;&quot;,&quot;non-dropping-particle&quot;:&quot;Von&quot;},{&quot;family&quot;:&quot;Lanfear&quot;,&quot;given&quot;:&quot;Robert&quot;,&quot;parse-names&quot;:false,&quot;dropping-particle&quot;:&quot;&quot;,&quot;non-dropping-particle&quot;:&quot;&quot;},{&quot;family&quot;:&quot;Teeling&quot;,&quot;given&quot;:&quot;Emma&quot;,&quot;parse-names&quot;:false,&quot;dropping-particle&quot;:&quot;&quot;,&quot;non-dropping-particle&quot;:&quot;&quot;}],&quot;container-title&quot;:&quot;Molecular Biology and Evolution&quot;,&quot;container-title-short&quot;:&quot;Mol Biol Evol&quot;,&quot;DOI&quot;:&quot;10.1093/molbev/msaa015&quot;,&quot;ISSN&quot;:&quot;15371719&quot;,&quot;PMID&quot;:&quot;32011700&quot;,&quot;issued&quot;:{&quot;date-parts&quot;:[[2020]]},&quot;page&quot;:&quot;1530-1534&quot;,&quot;abstract&quot;:&quot;IQ-TREE (http://www.iqtree.org, last accessed February 6, 2020) is a user-friendly and widely used software package for phylogenetic inference using maximum likelihood. Since the release of version 1 in 2014, we have continuously expanded IQ-TREE to integrate a plethora of new models of sequence evolution and efficient computational approaches of phylogenetic inference to deal with genomic data. Here, we describe notable features of IQ-TREE version 2 and highlight the key advantages over other software.&quot;,&quot;issue&quot;:&quot;5&quot;,&quot;volume&quot;:&quot;37&quot;},&quot;isTemporary&quot;:false}]},{&quot;citationID&quot;:&quot;MENDELEY_CITATION_36c02775-dffe-48f7-9dcb-a890a2162551&quot;,&quot;properties&quot;:{&quot;noteIndex&quot;:0},&quot;isEdited&quot;:false,&quot;manualOverride&quot;:{&quot;isManuallyOverridden&quot;:false,&quot;citeprocText&quot;:&quot;[28]&quot;,&quot;manualOverrideText&quot;:&quot;&quot;},&quot;citationTag&quot;:&quot;MENDELEY_CITATION_v3_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&quot;,&quot;citationItems&quot;:[{&quot;id&quot;:&quot;d436039b-5fdc-30ce-89ef-f6c61b825003&quot;,&quot;itemData&quot;:{&quot;type&quot;:&quot;article-journal&quot;,&quot;id&quot;:&quot;d436039b-5fdc-30ce-89ef-f6c61b825003&quot;,&quot;title&quot;:&quot;Bayesian phylogenetic and phylodynamic data integration using BEAST 1.10&quot;,&quot;author&quot;:[{&quot;family&quot;:&quot;Suchard&quot;,&quot;given&quot;:&quot;Marc A&quot;,&quot;parse-names&quot;:false,&quot;dropping-particle&quot;:&quot;&quot;,&quot;non-dropping-particle&quot;:&quot;&quot;},{&quot;family&quot;:&quot;Lemey&quot;,&quot;given&quot;:&quot;Philippe&quot;,&quot;parse-names&quot;:false,&quot;dropping-particle&quot;:&quot;&quot;,&quot;non-dropping-particle&quot;:&quot;&quot;},{&quot;family&quot;:&quot;Baele&quot;,&quot;given&quot;:&quot;Guy&quot;,&quot;parse-names&quot;:false,&quot;dropping-particle&quot;:&quot;&quot;,&quot;non-dropping-particle&quot;:&quot;&quot;},{&quot;family&quot;:&quot;Ayres&quot;,&quot;given&quot;:&quot;Daniel L&quot;,&quot;parse-names&quot;:false,&quot;dropping-particle&quot;:&quot;&quot;,&quot;non-dropping-particle&quot;:&quot;&quot;},{&quot;family&quot;:&quot;Drummond&quot;,&quot;given&quot;:&quot;Alexei J&quot;,&quot;parse-names&quot;:false,&quot;dropping-particle&quot;:&quot;&quot;,&quot;non-dropping-particle&quot;:&quot;&quot;},{&quot;family&quot;:&quot;Rambaut&quot;,&quot;given&quot;:&quot;Andrew&quot;,&quot;parse-names&quot;:false,&quot;dropping-particle&quot;:&quot;&quot;,&quot;non-dropping-particle&quot;:&quot;&quot;}],&quot;container-title&quot;:&quot;Virus Evolution&quot;,&quot;container-title-short&quot;:&quot;Virus Evol&quot;,&quot;DOI&quot;:&quot;10.1093/ve/vey016&quot;,&quot;ISBN&quot;:&quot;0000000328265&quot;,&quot;ISSN&quot;:&quot;2057-1577&quot;,&quot;PMID&quot;:&quot;29942656&quot;,&quot;issued&quot;:{&quot;date-parts&quot;:[[2018]]},&quot;page&quot;:&quot;1-5&quot;,&quot;abstract&quot;:&quot;The Bayesian Evolutionary Analysis by Sampling Trees (BEAST) software package has become a primary tool for Bayesian phylogenetic and phylodynamic inference from genetic sequence data. BEAST unifies molecular phylogenetic reconstruction with complex discrete and continuous trait evolution, divergence-time dating, and coalescent demographic models in an efficient statistical inference engine using Markov chain Monte Carlo integration. A convenient, cross-platform, graphical user interface allows the flexible construction of complex evolutionary analyses.&quot;,&quot;issue&quot;:&quot;1&quot;,&quot;volume&quot;:&quot;4&quot;},&quot;isTemporary&quot;:false}]},{&quot;citationID&quot;:&quot;MENDELEY_CITATION_09392394-0cbc-4b5b-93fa-b3a64b35eaad&quot;,&quot;properties&quot;:{&quot;noteIndex&quot;:0},&quot;isEdited&quot;:false,&quot;manualOverride&quot;:{&quot;isManuallyOverridden&quot;:false,&quot;citeprocText&quot;:&quot;[32]&quot;,&quot;manualOverrideText&quot;:&quot;&quot;},&quot;citationTag&quot;:&quot;MENDELEY_CITATION_v3_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&quot;,&quot;citationItems&quot;:[{&quot;id&quot;:&quot;60bc5de3-1cf8-341c-9781-299c1aabed52&quot;,&quot;itemData&quot;:{&quot;type&quot;:&quot;article-journal&quot;,&quot;id&quot;:&quot;60bc5de3-1cf8-341c-9781-299c1aabed52&quot;,&quot;title&quot;:&quot;A mathematical theory of communication&quot;,&quot;author&quot;:[{&quot;family&quot;:&quot;Shannon&quot;,&quot;given&quot;:&quot;C. E.&quot;,&quot;parse-names&quot;:false,&quot;dropping-particle&quot;:&quot;&quot;,&quot;non-dropping-particle&quot;:&quot;&quot;}],&quot;container-title&quot;:&quot;e Bell System Technical Journal,&quot;,&quot;DOI&quot;:&quot;doi: 10.1002/j.1538-7305.1948.tb01338.x.&quot;,&quot;URL&quot;:&quot;url: https://ieeexplore.ieee.org/stamp/stamp.jsp?tp=&amp;arnumber=6773024&amp;isnumber=6773023&quot;,&quot;issued&quot;:{&quot;date-parts&quot;:[[1948]]},&quot;page&quot;:&quot;379-423&quot;,&quot;abstract&quot;:&quot;The recent development of various methods of modulation such as PCM and PPM which exchange bandwidth for signal-to-noise ratio has intensified the interest in a general theory of communication. A basis for such a theory is contained in the important papers of Nyquist1 and Hartley2 on this subject. In the present paper we will extend the theory to include a number of new factors, in particular the effect of noise in the channel, and the savings possible due to the statistical structure of the original message and due to the nature of the final destination of the information.&quot;,&quot;issue&quot;:&quot;3&quot;,&quot;volume&quot;:&quot;27&quot;,&quot;container-title-short&quot;:&quot;&quot;},&quot;isTemporary&quot;:false}]},{&quot;citationID&quot;:&quot;MENDELEY_CITATION_e4cce137-0409-4bf5-9e38-16b197bb38ad&quot;,&quot;properties&quot;:{&quot;noteIndex&quot;:0},&quot;isEdited&quot;:false,&quot;manualOverride&quot;:{&quot;isManuallyOverridden&quot;:false,&quot;citeprocText&quot;:&quot;[27,33]&quot;,&quot;manualOverrideText&quot;:&quot;&quot;},&quot;citationTag&quot;:&quot;MENDELEY_CITATION_v3_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&quot;,&quot;citationItems&quot;:[{&quot;id&quot;:&quot;27b74b88-26c8-3378-8e6d-b387ebecd1f1&quot;,&quot;itemData&quot;:{&quot;type&quot;:&quot;article-journal&quot;,&quot;id&quot;:&quot;27b74b88-26c8-3378-8e6d-b387ebecd1f1&quot;,&quot;title&quot;:&quot;IQ-TREE 2: New Models and Efficient Methods for Phylogenetic Inference in the Genomic Era&quot;,&quot;author&quot;:[{&quot;family&quot;:&quot;Minh&quot;,&quot;given&quot;:&quot;Bui Quang&quot;,&quot;parse-names&quot;:false,&quot;dropping-particle&quot;:&quot;&quot;,&quot;non-dropping-particle&quot;:&quot;&quot;},{&quot;family&quot;:&quot;Schmidt&quot;,&quot;given&quot;:&quot;Heiko A.&quot;,&quot;parse-names&quot;:false,&quot;dropping-particle&quot;:&quot;&quot;,&quot;non-dropping-particle&quot;:&quot;&quot;},{&quot;family&quot;:&quot;Chernomor&quot;,&quot;given&quot;:&quot;Olga&quot;,&quot;parse-names&quot;:false,&quot;dropping-particle&quot;:&quot;&quot;,&quot;non-dropping-particle&quot;:&quot;&quot;},{&quot;family&quot;:&quot;Schrempf&quot;,&quot;given&quot;:&quot;Dominik&quot;,&quot;parse-names&quot;:false,&quot;dropping-particle&quot;:&quot;&quot;,&quot;non-dropping-particle&quot;:&quot;&quot;},{&quot;family&quot;:&quot;Woodhams&quot;,&quot;given&quot;:&quot;Michael D.&quot;,&quot;parse-names&quot;:false,&quot;dropping-particle&quot;:&quot;&quot;,&quot;non-dropping-particle&quot;:&quot;&quot;},{&quot;family&quot;:&quot;Haeseler&quot;,&quot;given&quot;:&quot;Arndt&quot;,&quot;parse-names&quot;:false,&quot;dropping-particle&quot;:&quot;&quot;,&quot;non-dropping-particle&quot;:&quot;Von&quot;},{&quot;family&quot;:&quot;Lanfear&quot;,&quot;given&quot;:&quot;Robert&quot;,&quot;parse-names&quot;:false,&quot;dropping-particle&quot;:&quot;&quot;,&quot;non-dropping-particle&quot;:&quot;&quot;},{&quot;family&quot;:&quot;Teeling&quot;,&quot;given&quot;:&quot;Emma&quot;,&quot;parse-names&quot;:false,&quot;dropping-particle&quot;:&quot;&quot;,&quot;non-dropping-particle&quot;:&quot;&quot;}],&quot;container-title&quot;:&quot;Molecular Biology and Evolution&quot;,&quot;container-title-short&quot;:&quot;Mol Biol Evol&quot;,&quot;DOI&quot;:&quot;10.1093/molbev/msaa015&quot;,&quot;ISSN&quot;:&quot;15371719&quot;,&quot;PMID&quot;:&quot;32011700&quot;,&quot;issued&quot;:{&quot;date-parts&quot;:[[2020]]},&quot;page&quot;:&quot;1530-1534&quot;,&quot;abstract&quot;:&quot;IQ-TREE (http://www.iqtree.org, last accessed February 6, 2020) is a user-friendly and widely used software package for phylogenetic inference using maximum likelihood. Since the release of version 1 in 2014, we have continuously expanded IQ-TREE to integrate a plethora of new models of sequence evolution and efficient computational approaches of phylogenetic inference to deal with genomic data. Here, we describe notable features of IQ-TREE version 2 and highlight the key advantages over other software.&quot;,&quot;issue&quot;:&quot;5&quot;,&quot;volume&quot;:&quot;37&quot;},&quot;isTemporary&quot;:false},{&quot;id&quot;:&quot;7407e63b-0aad-31c0-a669-224ae1db1ab3&quot;,&quot;itemData&quot;:{&quot;type&quot;:&quot;article-journal&quot;,&quot;id&quot;:&quot;7407e63b-0aad-31c0-a669-224ae1db1ab3&quot;,&quot;title&quot;:&quot;Updated site concordance factors minimize effects of homoplasy and taxon sampling&quot;,&quot;author&quot;:[{&quot;family&quot;:&quot;Mo&quot;,&quot;given&quot;:&quot;Yu K.&quot;,&quot;parse-names&quot;:false,&quot;dropping-particle&quot;:&quot;&quot;,&quot;non-dropping-particle&quot;:&quot;&quot;},{&quot;family&quot;:&quot;Lanfear&quot;,&quot;given&quot;:&quot;Robert&quot;,&quot;parse-names&quot;:false,&quot;dropping-particle&quot;:&quot;&quot;,&quot;non-dropping-particle&quot;:&quot;&quot;},{&quot;family&quot;:&quot;Hahn&quot;,&quot;given&quot;:&quot;Matthew W.&quot;,&quot;parse-names&quot;:false,&quot;dropping-particle&quot;:&quot;&quot;,&quot;non-dropping-particle&quot;:&quot;&quot;},{&quot;family&quot;:&quot;Minh&quot;,&quot;given&quot;:&quot;Bui Quang&quot;,&quot;parse-names&quot;:false,&quot;dropping-particle&quot;:&quot;&quot;,&quot;non-dropping-particle&quot;:&quot;&quot;}],&quot;container-title&quot;:&quot;Bioinformatics&quot;,&quot;DOI&quot;:&quot;10.1093/bioinformatics/btac741&quot;,&quot;ISSN&quot;:&quot;13674811&quot;,&quot;PMID&quot;:&quot;36383168&quot;,&quot;issued&quot;:{&quot;date-parts&quot;:[[2023]]},&quot;page&quot;:&quot;1-2&quot;,&quot;abstract&quot;:&quot;Motivation: Site concordance factors (sCFs) have become a widely used way to summarize discordance in phylogenomic datasets. However, the original version of sCFs was calculated by sampling a quartet of tip taxa and then applying parsimony-based criteria for discordance. This approach has the potential to be strongly affected by multiple hits at a site (homoplasy), especially when substitution rates are high or taxa are not closely related. Results: Here, we introduce a new method for calculating sCFs. The updated version uses likelihood to generate probability distributions of ancestral states at internal nodes of the phylogeny. By sampling from the states at internal nodes adjacent to a given branch, this approach substantially reduces—but does not abolish—the effects of homoplasy and taxon sampling.&quot;,&quot;issue&quot;:&quot;1&quot;,&quot;volume&quot;:&quot;39&quot;},&quot;isTemporary&quot;:false}]},{&quot;citationID&quot;:&quot;MENDELEY_CITATION_227f48ad-08e2-4875-afff-9e5a001b88d0&quot;,&quot;properties&quot;:{&quot;noteIndex&quot;:0},&quot;isEdited&quot;:false,&quot;manualOverride&quot;:{&quot;isManuallyOverridden&quot;:false,&quot;citeprocText&quot;:&quot;[34]&quot;,&quot;manualOverrideText&quot;:&quot;&quot;},&quot;citationTag&quot;:&quot;MENDELEY_CITATION_v3_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&quot;,&quot;citationItems&quot;:[{&quot;id&quot;:&quot;a557aa16-544b-369b-a4f2-d997009d9ad2&quot;,&quot;itemData&quot;:{&quot;type&quot;:&quot;article&quot;,&quot;id&quot;:&quot;a557aa16-544b-369b-a4f2-d997009d9ad2&quot;,&quot;title&quot;:&quot;R package 'corrplot': Visualization of a Correlation Matrix&quot;,&quot;author&quot;:[{&quot;family&quot;:&quot;Wei&quot;,&quot;given&quot;:&quot;Taiyun&quot;,&quot;parse-names&quot;:false,&quot;dropping-particle&quot;:&quot;&quot;,&quot;non-dropping-particle&quot;:&quot;&quot;},{&quot;family&quot;:&quot;Simko&quot;,&quot;given&quot;:&quot;Viliam&quot;,&quot;parse-names&quot;:false,&quot;dropping-particle&quot;:&quot;&quot;,&quot;non-dropping-particle&quot;:&quot;&quot;}],&quot;URL&quot;:&quot;https://github.com/taiyun/corrplot&quot;,&quot;issued&quot;:{&quot;date-parts&quot;:[[2024]]},&quot;container-title-short&quot;:&quot;&quot;},&quot;isTemporary&quot;:false}]},{&quot;citationID&quot;:&quot;MENDELEY_CITATION_57dc01c6-c81a-4393-b985-e64714a6cc33&quot;,&quot;properties&quot;:{&quot;noteIndex&quot;:0},&quot;isEdited&quot;:false,&quot;manualOverride&quot;:{&quot;isManuallyOverridden&quot;:false,&quot;citeprocText&quot;:&quot;[35]&quot;,&quot;manualOverrideText&quot;:&quot;&quot;},&quot;citationTag&quot;:&quot;MENDELEY_CITATION_v3_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&quot;,&quot;citationItems&quot;:[{&quot;id&quot;:&quot;4948109e-459a-3285-a522-08e3c014a93d&quot;,&quot;itemData&quot;:{&quot;type&quot;:&quot;article-journal&quot;,&quot;id&quot;:&quot;4948109e-459a-3285-a522-08e3c014a93d&quot;,&quot;title&quot;:&quot;phytools: An R package for phylogenetic comparative biology (and other things)&quot;,&quot;author&quot;:[{&quot;family&quot;:&quot;Revell&quot;,&quot;given&quot;:&quot;Liam J.&quot;,&quot;parse-names&quot;:false,&quot;dropping-particle&quot;:&quot;&quot;,&quot;non-dropping-particle&quot;:&quot;&quot;}],&quot;container-title&quot;:&quot;Methods in Ecology and Evolution&quot;,&quot;container-title-short&quot;:&quot;Methods Ecol Evol&quot;,&quot;DOI&quot;:&quot;10.1111/j.2041-210X.2011.00169.x&quot;,&quot;ISSN&quot;:&quot;2041210X&quot;,&quot;issued&quot;:{&quot;date-parts&quot;:[[2012]]},&quot;page&quot;:&quot;217-223&quot;,&quot;abstract&quot;:&quot;1.Here, I present a new, multifunctional phylogenetics package, phytools, for the R statistical computing environment. 2.The focus of the package is on methods for phylogenetic comparative biology; however, it also includes tools for tree inference, phylogeny input/output, plotting, manipulation and several other tasks. 3.I describe and tabulate the major methods implemented in phytools, and in addition provide some demonstration of its use in the form of two illustrative examples. 4.Finally, I conclude by briefly describing an active web-log that I use to document present and future developments for phytools. I also note other web resources for phylogenetics in the R computational environment. © 2011 The Author. Methods in Ecology and Evolution © 2011 British Ecological Society.&quot;,&quot;issue&quot;:&quot;2&quot;,&quot;volume&quot;:&quot;3&quot;},&quot;isTemporary&quot;:false}]},{&quot;citationID&quot;:&quot;MENDELEY_CITATION_ef973342-a0db-4899-a838-552895063d6f&quot;,&quot;properties&quot;:{&quot;noteIndex&quot;:0},&quot;isEdited&quot;:false,&quot;manualOverride&quot;:{&quot;isManuallyOverridden&quot;:false,&quot;citeprocText&quot;:&quot;[36]&quot;,&quot;manualOverrideText&quot;:&quot;&quot;},&quot;citationTag&quot;:&quot;MENDELEY_CITATION_v3_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&quot;,&quot;citationItems&quot;:[{&quot;id&quot;:&quot;0fe5d65e-9033-35f4-9a60-e239d0e31be7&quot;,&quot;itemData&quot;:{&quot;type&quot;:&quot;article-journal&quot;,&quot;id&quot;:&quot;0fe5d65e-9033-35f4-9a60-e239d0e31be7&quot;,&quot;title&quot;:&quot;Efficient comparative phylogenetics on large trees&quot;,&quot;author&quot;:[{&quot;family&quot;:&quot;Louca&quot;,&quot;given&quot;:&quot;Stilianos&quot;,&quot;parse-names&quot;:false,&quot;dropping-particle&quot;:&quot;&quot;,&quot;non-dropping-particle&quot;:&quot;&quot;},{&quot;family&quot;:&quot;Doebeli&quot;,&quot;given&quot;:&quot;Michael&quot;,&quot;parse-names&quot;:false,&quot;dropping-particle&quot;:&quot;&quot;,&quot;non-dropping-particle&quot;:&quot;&quot;}],&quot;container-title&quot;:&quot;Bioinformatics&quot;,&quot;DOI&quot;:&quot;10.1093/bioinformatics/btx701&quot;,&quot;ISSN&quot;:&quot;14602059&quot;,&quot;PMID&quot;:&quot;29091997&quot;,&quot;issued&quot;:{&quot;date-parts&quot;:[[2018]]},&quot;page&quot;:&quot;1053-1055&quot;,&quot;abstract&quot;:&quot;Motivation Biodiversity databases now comprise hundreds of thousands of sequences and trait records. For example, the Open Tree of Life includes over 1 491 000 metazoan and over 300 000 bacterial taxa. These data provide unique opportunities for analysis of phylogenetic trait distribution and reconstruction of ancestral biodiversity. However, existing tools for comparative phylogenetics scale poorly to such large trees, to the point of being almost unusable. Results Here we present a new R package, named'castor', for comparative phylogenetics on large trees comprising millions of tips. On large trees castor is often 100-1000 times faster than existing tools. Availability and implementation The castor source code, compiled binaries, documentation and usage examples are freely available at the Comprehensive R Archive Network (CRAN). Contact louca.research@gmail.com Supplementary informationSupplementary dataare available at Bioinformatics online.&quot;,&quot;issue&quot;:&quot;6&quot;,&quot;volume&quot;:&quot;34&quot;,&quot;container-title-short&quot;:&quot;&quot;},&quot;isTemporary&quot;:false}]},{&quot;citationID&quot;:&quot;MENDELEY_CITATION_ce5a5485-01de-4d1e-8e9b-8af4fdd7f0a8&quot;,&quot;properties&quot;:{&quot;noteIndex&quot;:0},&quot;isEdited&quot;:false,&quot;manualOverride&quot;:{&quot;isManuallyOverridden&quot;:false,&quot;citeprocText&quot;:&quot;[2,37]&quot;,&quot;manualOverrideText&quot;:&quot;&quot;},&quot;citationTag&quot;:&quot;MENDELEY_CITATION_v3_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&quot;,&quot;citationItems&quot;:[{&quot;id&quot;:&quot;d64a957e-0417-330a-9e46-0cc8280f043f&quot;,&quot;itemData&quot;:{&quot;type&quot;:&quot;article-journal&quot;,&quot;id&quot;:&quot;d64a957e-0417-330a-9e46-0cc8280f043f&quot;,&quot;title&quot;:&quot;Relationships of human protein sequences to those of other organisms.&quot;,&quot;author&quot;:[{&quot;family&quot;:&quot;Doolittle&quot;,&quot;given&quot;:&quot;R F&quot;,&quot;parse-names&quot;:false,&quot;dropping-particle&quot;:&quot;&quot;,&quot;non-dropping-particle&quot;:&quot;&quot;},{&quot;family&quot;:&quot;Feng&quot;,&quot;given&quot;:&quot;D F&quot;,&quot;parse-names&quot;:false,&quot;dropping-particle&quot;:&quot;&quot;,&quot;non-dropping-particle&quot;:&quot;&quot;},{&quot;family&quot;:&quot;Johnson&quot;,&quot;given&quot;:&quot;M S&quot;,&quot;parse-names&quot;:false,&quot;dropping-particle&quot;:&quot;&quot;,&quot;non-dropping-particle&quot;:&quot;&quot;},{&quot;family&quot;:&quot;McClure&quot;,&quot;given&quot;:&quot;M A&quot;,&quot;parse-names&quot;:false,&quot;dropping-particle&quot;:&quot;&quot;,&quot;non-dropping-particle&quot;:&quot;&quot;}],&quot;container-title&quot;:&quot;Cold Spring Harbor symposia on quantitative biology&quot;,&quot;container-title-short&quot;:&quot;Cold Spring Harb Symp Quant Biol&quot;,&quot;DOI&quot;:&quot;10.1101/sqb.1986.051.01.054&quot;,&quot;ISSN&quot;:&quot;0091-7451 (Print)&quot;,&quot;PMID&quot;:&quot;3472734&quot;,&quot;issued&quot;:{&quot;date-parts&quot;:[[1986]]},&quot;publisher-place&quot;:&quot;United States&quot;,&quot;page&quot;:&quot;447-455&quot;,&quot;language&quot;:&quot;eng&quot;,&quot;volume&quot;:&quot;51 Pt 1&quot;},&quot;isTemporary&quot;:false},{&quot;id&quot;:&quot;2f83d96c-f9bb-3438-b92d-5a25dec87b03&quot;,&quot;itemData&quot;:{&quot;type&quot;:&quot;article-journal&quot;,&quot;id&quot;:&quot;2f83d96c-f9bb-3438-b92d-5a25dec87b03&quot;,&quot;title&quot;:&quot;Twilight zone of protein sequence alignments&quot;,&quot;author&quot;:[{&quot;family&quot;:&quot;Rost&quot;,&quot;given&quot;:&quot;Burkhard&quot;,&quot;parse-names&quot;:false,&quot;dropping-particle&quot;:&quot;&quot;,&quot;non-dropping-particle&quot;:&quot;&quot;}],&quot;container-title&quot;:&quot;Protein Engineering, Design and Selection&quot;,&quot;DOI&quot;:&quot;10.1093/protein/12.2.85&quot;,&quot;ISBN&quot;:&quot;0269-2139&quot;,&quot;ISSN&quot;:&quot;1741-0134&quot;,&quot;PMID&quot;:&quot;10195279&quot;,&quot;URL&quot;:&quot;https://academic.oup.com/peds/article-lookup/doi/10.1093/protein/12.2.85&quot;,&quot;issued&quot;:{&quot;date-parts&quot;:[[1999]]},&quot;page&quot;:&quot;85-94&quot;,&quot;abstract&quot;:&quot;Sequence alignments unambiguously distinguish between protein pairs of similar and non-similar structure when the pairwise sequence identity is high (&gt;40% for long alignments). The signal gets blurred in the twilight zone of 20-35% sequence identity. Here, more than a million sequence alignments were analysed between protein pairs of known structures to re-define a line distinguishing between true and false positives for low levels of similarity. Four results stood out. (i) The transition from the safe zone of sequence alignment into the twilight zone is described by an explosion of false negatives. More than 95% of all pairs detected in the twilight zone had different structures. More precisely, above a cut-off roughly corresponding to 30% sequence identity, 90% of the pairs were homologous; below 25% less than 10% were. (ii) Whether or not sequence homology implied structural identity depended crucially on the alignment length. For example, if 10 residues were similar in an alignment of length 16 (&gt;60%), structural similarity could not be inferred. (iii) The 'more similar than identical' rule (discarding all pairs for which percentage similarity was lower than percentage identity) reduced false positives significantly. (iv) Using intermediate sequences for finding links between more distant families was almost as successful: pairs were predicted to be homologous when the respective sequence families had proteins in common. All findings are applicable to automatic database searches.&quot;,&quot;issue&quot;:&quot;2&quot;,&quot;volume&quot;:&quot;12&quot;,&quot;container-title-short&quot;:&quot;&quot;},&quot;isTemporary&quot;:false}]},{&quot;citationID&quot;:&quot;MENDELEY_CITATION_5d70808b-7fe4-4070-8336-587e7b999f3d&quot;,&quot;properties&quot;:{&quot;noteIndex&quot;:0},&quot;isEdited&quot;:false,&quot;manualOverride&quot;:{&quot;isManuallyOverridden&quot;:false,&quot;citeprocText&quot;:&quot;[38]&quot;,&quot;manualOverrideText&quot;:&quot;&quot;},&quot;citationTag&quot;:&quot;MENDELEY_CITATION_v3_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&quot;,&quot;citationItems&quot;:[{&quot;id&quot;:&quot;ab86bbcc-e1ef-3b0a-8ab9-026baecd1fed&quot;,&quot;itemData&quot;:{&quot;type&quot;:&quot;article-journal&quot;,&quot;id&quot;:&quot;ab86bbcc-e1ef-3b0a-8ab9-026baecd1fed&quot;,&quot;title&quot;:&quot;More genes or more taxa? The relative contribution of gene number and taxon number to phylogenetic accuracy&quot;,&quot;author&quot;:[{&quot;family&quot;:&quot;Rokas&quot;,&quot;given&quot;:&quot;Antonis&quot;,&quot;parse-names&quot;:false,&quot;dropping-particle&quot;:&quot;&quot;,&quot;non-dropping-particle&quot;:&quot;&quot;},{&quot;family&quot;:&quot;Carroll&quot;,&quot;given&quot;:&quot;Sean B.&quot;,&quot;parse-names&quot;:false,&quot;dropping-particle&quot;:&quot;&quot;,&quot;non-dropping-particle&quot;:&quot;&quot;}],&quot;container-title&quot;:&quot;Molecular Biology and Evolution&quot;,&quot;container-title-short&quot;:&quot;Mol Biol Evol&quot;,&quot;DOI&quot;:&quot;10.1093/molbev/msi121&quot;,&quot;ISSN&quot;:&quot;07374038&quot;,&quot;PMID&quot;:&quot;15746014&quot;,&quot;issued&quot;:{&quot;date-parts&quot;:[[2005]]},&quot;page&quot;:&quot;1337-1344&quot;,&quot;abstract&quot;:&quot;The relative contribution of taxon number and gene number to accuracy in phylogenetic inference is a major issue in phylogenetics and of central importance to the choice of experimental strategies for the successful reconstruction of a broad sketch of the tree of life. Maximization of the number of taxa sampled is the strategy favored by most phylogeneticists, although its necessity remains the subject of debate. Vast increases in gene number are now possible due to advances in genomics, but large numbers of genes will be available for only modest numbers of taxa, raising the question of whether such genome-scale phylogenies will be robust to the addition of taxa. To examine the relative benefit of increasing taxon number or gene number to phylogenetic accuracy, we have developed an assay that utilizes the symmetric difference tree distance as a measure of phylogenetic accuracy. We have applied this assay to a genome-scale data matrix containing 106 genes from 14 yeast species. Our results show that increasing taxon number correlates with a slight decrease in phylogenetic accuracy. In contrast, increasing gene number has a significant positive effect on phylogenetic accuracy. Analyses of an additional taxon-rich data matrix from the same yeast clade show that taxon number does not have a significant effect on phylogenetic accuracy. The positive effect of gene number and the lack of effect of taxon number on phylogenetic accuracy are also corroborated by analyses of two data matrices from mammals and angiosperm plants, respectively. We conclude that, for typical data sets, the number of genes utilized may be a more important determinant of phylogenetic accuracy than taxon number. © The Author 2005. Published by Oxford University Press. All rights reserved.&quot;,&quot;issue&quot;:&quot;5&quot;,&quot;volume&quot;:&quot;22&quot;},&quot;isTemporary&quot;:false}]},{&quot;citationID&quot;:&quot;MENDELEY_CITATION_2e21b23a-e287-442c-9cf3-c8146947ea1a&quot;,&quot;properties&quot;:{&quot;noteIndex&quot;:0},&quot;isEdited&quot;:false,&quot;manualOverride&quot;:{&quot;isManuallyOverridden&quot;:false,&quot;citeprocText&quot;:&quot;[5,39]&quot;,&quot;manualOverrideText&quot;:&quot;&quot;},&quot;citationTag&quot;:&quot;MENDELEY_CITATION_v3_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&quot;,&quot;citationItems&quot;:[{&quot;id&quot;:&quot;b0f6d0c9-e38c-3aaf-966b-52f47217dab9&quot;,&quot;itemData&quot;:{&quot;type&quot;:&quot;article-journal&quot;,&quot;id&quot;:&quot;b0f6d0c9-e38c-3aaf-966b-52f47217dab9&quot;,&quot;title&quot;:&quot;Tertiary-interaction characters enable fast, model-based structural phylogenetics beyond the twilight zone&quot;,&quot;author&quot;:[{&quot;family&quot;:&quot;Puente-Lelievre&quot;,&quot;given&quot;:&quot;Caroline&quot;,&quot;parse-names&quot;:false,&quot;dropping-particle&quot;:&quot;&quot;,&quot;non-dropping-particle&quot;:&quot;&quot;},{&quot;family&quot;:&quot;Malik&quot;,&quot;given&quot;:&quot;Ashar J.&quot;,&quot;parse-names&quot;:false,&quot;dropping-particle&quot;:&quot;&quot;,&quot;non-dropping-particle&quot;:&quot;&quot;},{&quot;family&quot;:&quot;Douglas&quot;,&quot;given&quot;:&quot;Jordan&quot;,&quot;parse-names&quot;:false,&quot;dropping-particle&quot;:&quot;&quot;,&quot;non-dropping-particle&quot;:&quot;&quot;},{&quot;family&quot;:&quot;Ascher&quot;,&quot;given&quot;:&quot;David&quot;,&quot;parse-names&quot;:false,&quot;dropping-particle&quot;:&quot;&quot;,&quot;non-dropping-particle&quot;:&quot;&quot;},{&quot;family&quot;:&quot;Matthew&quot;,&quot;given&quot;:&quot;Baker&quot;,&quot;parse-names&quot;:false,&quot;dropping-particle&quot;:&quot;&quot;,&quot;non-dropping-particle&quot;:&quot;&quot;},{&quot;family&quot;:&quot;Allison&quot;,&quot;given&quot;:&quot;Jane&quot;,&quot;parse-names&quot;:false,&quot;dropping-particle&quot;:&quot;&quot;,&quot;non-dropping-particle&quot;:&quot;&quot;},{&quot;family&quot;:&quot;Poole&quot;,&quot;given&quot;:&quot;Anthony&quot;,&quot;parse-names&quot;:false,&quot;dropping-particle&quot;:&quot;&quot;,&quot;non-dropping-particle&quot;:&quot;&quot;},{&quot;family&quot;:&quot;Lundin&quot;,&quot;given&quot;:&quot;Daniel&quot;,&quot;parse-names&quot;:false,&quot;dropping-particle&quot;:&quot;&quot;,&quot;non-dropping-particle&quot;:&quot;&quot;},{&quot;family&quot;:&quot;Fullmer&quot;,&quot;given&quot;:&quot;Matthew&quot;,&quot;parse-names&quot;:false,&quot;dropping-particle&quot;:&quot;&quot;,&quot;non-dropping-particle&quot;:&quot;&quot;},{&quot;family&quot;:&quot;Bouckert&quot;,&quot;given&quot;:&quot;Remco&quot;,&quot;parse-names&quot;:false,&quot;dropping-particle&quot;:&quot;&quot;,&quot;non-dropping-particle&quot;:&quot;&quot;},{&quot;family&quot;:&quot;Kim&quot;,&quot;given&quot;:&quot;Hyunbin&quot;,&quot;parse-names&quot;:false,&quot;dropping-particle&quot;:&quot;&quot;,&quot;non-dropping-particle&quot;:&quot;&quot;},{&quot;family&quot;:&quot;Steinegger&quot;,&quot;given&quot;:&quot;Martin&quot;,&quot;parse-names&quot;:false,&quot;dropping-particle&quot;:&quot;&quot;,&quot;non-dropping-particle&quot;:&quot;&quot;},{&quot;family&quot;:&quot;Matzke&quot;,&quot;given&quot;:&quot;Nicholas&quot;,&quot;parse-names&quot;:false,&quot;dropping-particle&quot;:&quot;&quot;,&quot;non-dropping-particle&quot;:&quot;&quot;}],&quot;container-title&quot;:&quot;BioArXiv&quot;,&quot;DOI&quot;:&quot;https://doi.org/10.1101/2023.12.12.571181&quot;,&quot;ISSN&quot;:&quot;02624079&quot;,&quot;issued&quot;:{&quot;date-parts&quot;:[[2024]]},&quot;abstract&quot;:&quot;Protein structure is more conserved than protein sequence, and therefore may be useful for phylogenetic inference beyond the \&quot;twilight zone\&quot; where sequence similarity is highly decayed. Until recently, structural phylogenetics was constrained by the lack of solved structures for most proteins, and the reliance on phylogenetic distance methods which made it difficult to treat inference and uncertainty statistically. AlphaFold has mostly overcome the first problem by making structural predictions readily available. We address the second problem by redeploying a structural alphabet recently developed for Foldseek, a highly-efficient deep homology search program. For each residue in a structure, Foldseek identifies a tertiary interaction closestneighbor residue in the structure, and classifies it into one of twenty \&quot;3Di\&quot; states. We test the hypothesis that 3Dis can be used as standard phylogenetic characters using a dataset of 53 structures from the ferritin-like superfamily. We performed 60 IQtree Maximum Likelihood runs to compare structure-free, PDB, and AlphaFold analyses, and default versus custom model sets that include a 3DI-specific rate matrix. Analyses that combine amino acids, 3Di characters, partitioning, and custom models produce the closest match to the structural distances tree of Malik et al. (2020), avoiding the long-branch attraction errors of structure-free analyses. Analyses include standard ultrafast bootstrapping confidence measures, and take minutes instead of weeks to run on desktop computers. These results suggest that structural phylogenetics could soon be routine practice in protein phylogenetics, allowing the reexploration of many fundamental phylogenetic problems.&quot;,&quot;container-title-short&quot;:&quot;&quot;},&quot;isTemporary&quot;:false},{&quot;id&quot;:&quot;63c2acbc-c4bd-3698-a40a-6ef071343031&quot;,&quot;itemData&quot;:{&quot;type&quot;:&quot;article-journal&quot;,&quot;id&quot;:&quot;63c2acbc-c4bd-3698-a40a-6ef071343031&quot;,&quot;title&quot;:&quot;Molecular and structural innovations of the stator motor complex at the dawn of flagellar motility&quot;,&quot;author&quot;:[{&quot;family&quot;:&quot;Puente-lelievre&quot;,&quot;given&quot;:&quot;Caroline&quot;,&quot;parse-names&quot;:false,&quot;dropping-particle&quot;:&quot;&quot;,&quot;non-dropping-particle&quot;:&quot;&quot;},{&quot;family&quot;:&quot;Ridone&quot;,&quot;given&quot;:&quot;Pietro&quot;,&quot;parse-names&quot;:false,&quot;dropping-particle&quot;:&quot;&quot;,&quot;non-dropping-particle&quot;:&quot;&quot;},{&quot;family&quot;:&quot;Douglas&quot;,&quot;given&quot;:&quot;Jordan&quot;,&quot;parse-names&quot;:false,&quot;dropping-particle&quot;:&quot;&quot;,&quot;non-dropping-particle&quot;:&quot;&quot;},{&quot;family&quot;:&quot;Amritkar&quot;,&quot;given&quot;:&quot;Kaustubh&quot;,&quot;parse-names&quot;:false,&quot;dropping-particle&quot;:&quot;&quot;,&quot;non-dropping-particle&quot;:&quot;&quot;},{&quot;family&quot;:&quot;Kaçar&quot;,&quot;given&quot;:&quot;Betül&quot;,&quot;parse-names&quot;:false,&quot;dropping-particle&quot;:&quot;&quot;,&quot;non-dropping-particle&quot;:&quot;&quot;},{&quot;family&quot;:&quot;Baker&quot;,&quot;given&quot;:&quot;Matthew&quot;,&quot;parse-names&quot;:false,&quot;dropping-particle&quot;:&quot;&quot;,&quot;non-dropping-particle&quot;:&quot;&quot;},{&quot;family&quot;:&quot;Matzke&quot;,&quot;given&quot;:&quot;Nicholas&quot;,&quot;parse-names&quot;:false,&quot;dropping-particle&quot;:&quot;&quot;,&quot;non-dropping-particle&quot;:&quot;&quot;}],&quot;issued&quot;:{&quot;date-parts&quot;:[[2024]]},&quot;page&quot;:&quot;1-13&quot;,&quot;container-title-short&quot;:&quot;&quot;},&quot;isTemporary&quot;:false}]},{&quot;citationID&quot;:&quot;MENDELEY_CITATION_6d264f78-8ffd-4ab1-8732-90d4106b3ef2&quot;,&quot;properties&quot;:{&quot;noteIndex&quot;:0},&quot;isEdited&quot;:false,&quot;manualOverride&quot;:{&quot;isManuallyOverridden&quot;:false,&quot;citeprocText&quot;:&quot;[8]&quot;,&quot;manualOverrideText&quot;:&quot;&quot;},&quot;citationTag&quot;:&quot;MENDELEY_CITATION_v3_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&quot;,&quot;citationItems&quot;:[{&quot;id&quot;:&quot;4b43b6e0-8b42-3e71-8d26-e5c203b3b157&quot;,&quot;itemData&quot;:{&quot;type&quot;:&quot;article-journal&quot;,&quot;id&quot;:&quot;4b43b6e0-8b42-3e71-8d26-e5c203b3b157&quot;,&quot;title&quot;:&quot;Structural phylogenetics unravels the evolutionary diversification of communication systems in gram-positive bacteria and their viruses&quot;,&quot;author&quot;:[{&quot;family&quot;:&quot;Moi&quot;,&quot;given&quot;:&quot;David&quot;,&quot;parse-names&quot;:false,&quot;dropping-particle&quot;:&quot;&quot;,&quot;non-dropping-particle&quot;:&quot;&quot;},{&quot;family&quot;:&quot;Bernard&quot;,&quot;given&quot;:&quot;Charles&quot;,&quot;parse-names&quot;:false,&quot;dropping-particle&quot;:&quot;&quot;,&quot;non-dropping-particle&quot;:&quot;&quot;},{&quot;family&quot;:&quot;Steinegger&quot;,&quot;given&quot;:&quot;Martin&quot;,&quot;parse-names&quot;:false,&quot;dropping-particle&quot;:&quot;&quot;,&quot;non-dropping-particle&quot;:&quot;&quot;},{&quot;family&quot;:&quot;Nevers&quot;,&quot;given&quot;:&quot;Yannis&quot;,&quot;parse-names&quot;:false,&quot;dropping-particle&quot;:&quot;&quot;,&quot;non-dropping-particle&quot;:&quot;&quot;},{&quot;family&quot;:&quot;Langleib&quot;,&quot;given&quot;:&quot;Mauricio&quot;,&quot;parse-names&quot;:false,&quot;dropping-particle&quot;:&quot;&quot;,&quot;non-dropping-particle&quot;:&quot;&quot;},{&quot;family&quot;:&quot;Dessimoz&quot;,&quot;given&quot;:&quot;Christophe&quot;,&quot;parse-names&quot;:false,&quot;dropping-particle&quot;:&quot;&quot;,&quot;non-dropping-particle&quot;:&quot;&quot;}],&quot;container-title&quot;:&quot;bioRxiv&quot;,&quot;URL&quot;:&quot;http://biorxiv.org/content/early/2023/10/02/2023.09.19.558401.abstract&quot;,&quot;issued&quot;:{&quot;date-parts&quot;:[[2023]]},&quot;page&quot;:&quot;2023.09.19.558401&quot;,&quot;abstract&quot;:&quot;Recent advances in AI-based protein structure modeling have yielded remarkable progress in predicting protein structures. Since structures are constrained by their biological function, their geometry tends to evolve more slowly than the underlying amino acids sequences. This feature of structures could in principle be used to reconstruct phylogenetic trees over longer evolutionary timescales than sequence-based approaches, but until now a reliable structure-based tree building method has been elusive. Here, we demonstrate that structure-informed phylogenies can outperform sequence-only ones not only for distantly related proteins but also, remarkably, for more closely related ones. This is achieved by inferring trees from protein structures using a local structural alphabet, an approach robust to conformational changes that confound traditional structural distance measures. As an illustration, we used structures to decipher the evolutionary diversification of a particularly challenging family: the fast-evolving RRNPPA quorum sensing receptors enabling gram-positive bacteria, plasmids and bacteriophages to communicate and coordinate key behaviors such as sporulation, virulence, antibiotic resistance, conjugation or phage lysis/lysogeny decision. The advent of high-accuracy structural phylogenetics enables myriad of applications across biology, such as uncovering deeper evolutionary relationships, elucidating unknown protein functions, or refining the design of bioengineered molecules.Competing Interest StatementThe authors have declared no competing interest.&quot;,&quot;container-title-short&quot;:&quot;&quot;},&quot;isTemporary&quot;:false}]}]"/>
    <we:property name="MENDELEY_CITATIONS_LOCALE_CODE" value="&quot;en-GB&quot;"/>
    <we:property name="MENDELEY_CITATIONS_STYLE" value="{&quot;id&quot;:&quot;https://www.zotero.org/styles/proceedings-of-the-royal-society-b&quot;,&quot;title&quot;:&quot;Proceedings of the Royal Society B&quot;,&quot;format&quot;:&quot;numeric&quot;,&quot;defaultLocale&quot;:&quot;en-GB&quot;,&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BC6EC68-88A2-BF4E-A6A8-474D281CB2AF}">
  <ds:schemaRefs>
    <ds:schemaRef ds:uri="http://schemas.openxmlformats.org/officeDocument/2006/bibliography"/>
  </ds:schemaRefs>
</ds:datastoreItem>
</file>

<file path=docMetadata/LabelInfo.xml><?xml version="1.0" encoding="utf-8"?>
<clbl:labelList xmlns:clbl="http://schemas.microsoft.com/office/2020/mipLabelMetadata">
  <clbl:label id="{d1b36e95-0d50-42e9-958f-b63fa906beaa}" enabled="0" method="" siteId="{d1b36e95-0d50-42e9-958f-b63fa906beaa}" removed="1"/>
</clbl:labelList>
</file>

<file path=docProps/app.xml><?xml version="1.0" encoding="utf-8"?>
<Properties xmlns="http://schemas.openxmlformats.org/officeDocument/2006/extended-properties" xmlns:vt="http://schemas.openxmlformats.org/officeDocument/2006/docPropsVTypes">
  <Template>Normal.dotm</Template>
  <TotalTime>30</TotalTime>
  <Pages>14</Pages>
  <Words>5364</Words>
  <Characters>30579</Characters>
  <Application>Microsoft Office Word</Application>
  <DocSecurity>0</DocSecurity>
  <Lines>254</Lines>
  <Paragraphs>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35872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Nicholas Matzke</cp:lastModifiedBy>
  <cp:revision>6</cp:revision>
  <dcterms:created xsi:type="dcterms:W3CDTF">2025-06-30T08:14:00Z</dcterms:created>
  <dcterms:modified xsi:type="dcterms:W3CDTF">2025-06-30T08:44:00Z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http://www.zotero.org/styles/american-sociological-association</vt:lpwstr>
  </property>
  <property fmtid="{D5CDD505-2E9C-101B-9397-08002B2CF9AE}" pid="5" name="Mendeley Recent Style Name 1_1">
    <vt:lpwstr>American Sociological Association</vt:lpwstr>
  </property>
  <property fmtid="{D5CDD505-2E9C-101B-9397-08002B2CF9AE}" pid="6" name="Mendeley Recent Style Id 2_1">
    <vt:lpwstr>http://www.zotero.org/styles/chicago-author-date</vt:lpwstr>
  </property>
  <property fmtid="{D5CDD505-2E9C-101B-9397-08002B2CF9AE}" pid="7" name="Mendeley Recent Style Name 2_1">
    <vt:lpwstr>Chicago Manual of Style 17th edition (author-date)</vt:lpwstr>
  </property>
  <property fmtid="{D5CDD505-2E9C-101B-9397-08002B2CF9AE}" pid="8" name="Mendeley Recent Style Id 3_1">
    <vt:lpwstr>http://www.zotero.org/styles/frontiers-in-microbiology</vt:lpwstr>
  </property>
  <property fmtid="{D5CDD505-2E9C-101B-9397-08002B2CF9AE}" pid="9" name="Mendeley Recent Style Name 3_1">
    <vt:lpwstr>Frontiers in Microbiology</vt:lpwstr>
  </property>
  <property fmtid="{D5CDD505-2E9C-101B-9397-08002B2CF9AE}" pid="10" name="Mendeley Recent Style Id 4_1">
    <vt:lpwstr>http://www.zotero.org/styles/harvard1</vt:lpwstr>
  </property>
  <property fmtid="{D5CDD505-2E9C-101B-9397-08002B2CF9AE}" pid="11" name="Mendeley Recent Style Name 4_1">
    <vt:lpwstr>Harvard reference format 1 (deprecated)</vt:lpwstr>
  </property>
  <property fmtid="{D5CDD505-2E9C-101B-9397-08002B2CF9AE}" pid="12" name="Mendeley Recent Style Id 5_1">
    <vt:lpwstr>http://www.zotero.org/styles/modern-humanities-research-association</vt:lpwstr>
  </property>
  <property fmtid="{D5CDD505-2E9C-101B-9397-08002B2CF9AE}" pid="13" name="Mendeley Recent Style Name 5_1">
    <vt:lpwstr>Modern Humanities Research Association 3rd edition (note with bibliography)</vt:lpwstr>
  </property>
  <property fmtid="{D5CDD505-2E9C-101B-9397-08002B2CF9AE}" pid="14" name="Mendeley Recent Style Id 6_1">
    <vt:lpwstr>http://www.zotero.org/styles/modern-language-association</vt:lpwstr>
  </property>
  <property fmtid="{D5CDD505-2E9C-101B-9397-08002B2CF9AE}" pid="15" name="Mendeley Recent Style Name 6_1">
    <vt:lpwstr>Modern Language Association 8th edition</vt:lpwstr>
  </property>
  <property fmtid="{D5CDD505-2E9C-101B-9397-08002B2CF9AE}" pid="16" name="Mendeley Recent Style Id 7_1">
    <vt:lpwstr>http://www.zotero.org/styles/nature</vt:lpwstr>
  </property>
  <property fmtid="{D5CDD505-2E9C-101B-9397-08002B2CF9AE}" pid="17" name="Mendeley Recent Style Name 7_1">
    <vt:lpwstr>Nature</vt:lpwstr>
  </property>
  <property fmtid="{D5CDD505-2E9C-101B-9397-08002B2CF9AE}" pid="18" name="Mendeley Recent Style Id 8_1">
    <vt:lpwstr>http://www.zotero.org/styles/science</vt:lpwstr>
  </property>
  <property fmtid="{D5CDD505-2E9C-101B-9397-08002B2CF9AE}" pid="19" name="Mendeley Recent Style Name 8_1">
    <vt:lpwstr>Science</vt:lpwstr>
  </property>
  <property fmtid="{D5CDD505-2E9C-101B-9397-08002B2CF9AE}" pid="20" name="Mendeley Recent Style Id 9_1">
    <vt:lpwstr>http://www.zotero.org/styles/the-isme-journal</vt:lpwstr>
  </property>
  <property fmtid="{D5CDD505-2E9C-101B-9397-08002B2CF9AE}" pid="21" name="Mendeley Recent Style Name 9_1">
    <vt:lpwstr>The ISME Journal</vt:lpwstr>
  </property>
  <property fmtid="{D5CDD505-2E9C-101B-9397-08002B2CF9AE}" pid="22" name="Mendeley Document_1">
    <vt:lpwstr>True</vt:lpwstr>
  </property>
  <property fmtid="{D5CDD505-2E9C-101B-9397-08002B2CF9AE}" pid="23" name="Mendeley Unique User Id_1">
    <vt:lpwstr>38a295dd-4bc6-3fb7-9ac3-0359576ccf0f</vt:lpwstr>
  </property>
  <property fmtid="{D5CDD505-2E9C-101B-9397-08002B2CF9AE}" pid="24" name="Mendeley Citation Style_1">
    <vt:lpwstr>http://www.zotero.org/styles/frontiers-in-microbiology</vt:lpwstr>
  </property>
</Properties>
</file>